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D40" w:rsidRDefault="00A67D40" w:rsidP="00A67D40">
      <w:pPr>
        <w:jc w:val="both"/>
        <w:rPr>
          <w:rFonts w:ascii="Tw Cen MT" w:hAnsi="Tw Cen MT"/>
          <w:b/>
          <w:sz w:val="52"/>
        </w:rPr>
      </w:pPr>
      <w:r w:rsidRPr="00D10115">
        <w:rPr>
          <w:rFonts w:ascii="Tw Cen MT" w:hAnsi="Tw Cen MT"/>
          <w:b/>
          <w:noProof/>
          <w:sz w:val="52"/>
          <w:lang w:val="en-US" w:bidi="hi-IN"/>
        </w:rPr>
        <w:drawing>
          <wp:anchor distT="0" distB="0" distL="114300" distR="114300" simplePos="0" relativeHeight="251664384" behindDoc="0" locked="0" layoutInCell="1" allowOverlap="1" wp14:anchorId="50AE4C95" wp14:editId="49BCC852">
            <wp:simplePos x="0" y="0"/>
            <wp:positionH relativeFrom="margin">
              <wp:posOffset>2409825</wp:posOffset>
            </wp:positionH>
            <wp:positionV relativeFrom="paragraph">
              <wp:posOffset>9525</wp:posOffset>
            </wp:positionV>
            <wp:extent cx="1019175" cy="955675"/>
            <wp:effectExtent l="0" t="0" r="9525" b="0"/>
            <wp:wrapThrough wrapText="bothSides">
              <wp:wrapPolygon edited="0">
                <wp:start x="0" y="0"/>
                <wp:lineTo x="0" y="21098"/>
                <wp:lineTo x="21398" y="21098"/>
                <wp:lineTo x="21398" y="0"/>
                <wp:lineTo x="0" y="0"/>
              </wp:wrapPolygon>
            </wp:wrapThrough>
            <wp:docPr id="1" name="Picture 1" descr="C:\Users\aajay\Documents\CIMMYT\CSISA-CIMMYT\Poster\CSISA Logo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jay\Documents\CIMMYT\CSISA-CIMMYT\Poster\CSISA Logo (color).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019175" cy="955675"/>
                    </a:xfrm>
                    <a:prstGeom prst="rect">
                      <a:avLst/>
                    </a:prstGeom>
                    <a:noFill/>
                    <a:ln>
                      <a:noFill/>
                    </a:ln>
                  </pic:spPr>
                </pic:pic>
              </a:graphicData>
            </a:graphic>
          </wp:anchor>
        </w:drawing>
      </w:r>
    </w:p>
    <w:p w:rsidR="00A67D40" w:rsidRDefault="00A67D40" w:rsidP="00A67D40">
      <w:pPr>
        <w:jc w:val="both"/>
        <w:rPr>
          <w:rFonts w:ascii="Tw Cen MT" w:hAnsi="Tw Cen MT"/>
          <w:b/>
          <w:sz w:val="52"/>
        </w:rPr>
      </w:pPr>
    </w:p>
    <w:p w:rsidR="00A67D40" w:rsidRDefault="00A67D40" w:rsidP="00A67D40">
      <w:pPr>
        <w:jc w:val="center"/>
        <w:rPr>
          <w:rFonts w:ascii="Tw Cen MT" w:hAnsi="Tw Cen MT"/>
          <w:b/>
          <w:sz w:val="52"/>
        </w:rPr>
      </w:pPr>
    </w:p>
    <w:p w:rsidR="00A67D40" w:rsidRDefault="00A67D40" w:rsidP="00A67D40">
      <w:pPr>
        <w:jc w:val="center"/>
        <w:rPr>
          <w:rFonts w:ascii="Tw Cen MT" w:hAnsi="Tw Cen MT"/>
          <w:sz w:val="44"/>
        </w:rPr>
      </w:pPr>
      <w:r w:rsidRPr="0077148E">
        <w:rPr>
          <w:rFonts w:ascii="Tw Cen MT" w:hAnsi="Tw Cen MT"/>
          <w:sz w:val="44"/>
        </w:rPr>
        <w:t>Guidelines</w:t>
      </w:r>
    </w:p>
    <w:p w:rsidR="00A67D40" w:rsidRPr="0077148E" w:rsidRDefault="00A67D40" w:rsidP="00A67D40">
      <w:pPr>
        <w:jc w:val="center"/>
        <w:rPr>
          <w:rFonts w:ascii="Tw Cen MT" w:hAnsi="Tw Cen MT"/>
          <w:sz w:val="44"/>
        </w:rPr>
      </w:pPr>
    </w:p>
    <w:p w:rsidR="00A67D40" w:rsidRPr="00A67D40" w:rsidRDefault="00A67D40" w:rsidP="00A67D40">
      <w:pPr>
        <w:jc w:val="center"/>
        <w:rPr>
          <w:rFonts w:ascii="Tw Cen MT" w:hAnsi="Tw Cen MT"/>
          <w:b/>
          <w:color w:val="7030A0"/>
          <w:sz w:val="52"/>
          <w:u w:val="single"/>
        </w:rPr>
      </w:pPr>
      <w:r w:rsidRPr="00A67D40">
        <w:rPr>
          <w:rFonts w:ascii="Tw Cen MT" w:hAnsi="Tw Cen MT"/>
          <w:b/>
          <w:color w:val="7030A0"/>
          <w:sz w:val="52"/>
          <w:highlight w:val="yellow"/>
          <w:u w:val="single"/>
        </w:rPr>
        <w:t>Crop Production Practices Diagnostics:</w:t>
      </w:r>
    </w:p>
    <w:p w:rsidR="00A67D40" w:rsidRPr="00A67D40" w:rsidRDefault="00A67D40" w:rsidP="00A67D40">
      <w:pPr>
        <w:jc w:val="center"/>
        <w:rPr>
          <w:rFonts w:ascii="Tw Cen MT" w:hAnsi="Tw Cen MT"/>
          <w:b/>
          <w:i/>
          <w:iCs/>
          <w:color w:val="7030A0"/>
          <w:sz w:val="40"/>
          <w:szCs w:val="16"/>
        </w:rPr>
      </w:pPr>
      <w:r w:rsidRPr="00A67D40">
        <w:rPr>
          <w:rFonts w:ascii="Tw Cen MT" w:hAnsi="Tw Cen MT"/>
          <w:b/>
          <w:i/>
          <w:iCs/>
          <w:color w:val="7030A0"/>
          <w:sz w:val="40"/>
          <w:szCs w:val="16"/>
          <w:highlight w:val="cyan"/>
        </w:rPr>
        <w:t>Survey Methodology, Digital data Collection and Analysis</w:t>
      </w:r>
    </w:p>
    <w:p w:rsidR="00A67D40" w:rsidRPr="0077148E" w:rsidRDefault="00A67D40" w:rsidP="00A67D40">
      <w:pPr>
        <w:jc w:val="center"/>
        <w:rPr>
          <w:rFonts w:ascii="Tw Cen MT" w:hAnsi="Tw Cen MT"/>
          <w:i/>
          <w:sz w:val="44"/>
        </w:rPr>
      </w:pPr>
    </w:p>
    <w:p w:rsidR="00A67D40" w:rsidRDefault="00A67D40" w:rsidP="00A67D40">
      <w:pPr>
        <w:jc w:val="both"/>
        <w:rPr>
          <w:rFonts w:ascii="Tw Cen MT" w:hAnsi="Tw Cen MT"/>
          <w:i/>
          <w:sz w:val="44"/>
        </w:rPr>
      </w:pPr>
      <w:r>
        <w:rPr>
          <w:rFonts w:ascii="Tw Cen MT" w:hAnsi="Tw Cen MT"/>
          <w:i/>
          <w:sz w:val="44"/>
        </w:rPr>
        <w:t xml:space="preserve">                  </w:t>
      </w:r>
      <w:proofErr w:type="spellStart"/>
      <w:r w:rsidRPr="00FF4DAD">
        <w:rPr>
          <w:rFonts w:ascii="Tw Cen MT" w:hAnsi="Tw Cen MT"/>
          <w:i/>
          <w:sz w:val="44"/>
        </w:rPr>
        <w:t>Krishi</w:t>
      </w:r>
      <w:proofErr w:type="spellEnd"/>
      <w:r w:rsidRPr="00FF4DAD">
        <w:rPr>
          <w:rFonts w:ascii="Tw Cen MT" w:hAnsi="Tw Cen MT"/>
          <w:i/>
          <w:sz w:val="44"/>
        </w:rPr>
        <w:t xml:space="preserve"> </w:t>
      </w:r>
      <w:proofErr w:type="spellStart"/>
      <w:r w:rsidRPr="00FF4DAD">
        <w:rPr>
          <w:rFonts w:ascii="Tw Cen MT" w:hAnsi="Tw Cen MT"/>
          <w:i/>
          <w:sz w:val="44"/>
        </w:rPr>
        <w:t>Vigyan</w:t>
      </w:r>
      <w:proofErr w:type="spellEnd"/>
      <w:r w:rsidRPr="00FF4DAD">
        <w:rPr>
          <w:rFonts w:ascii="Tw Cen MT" w:hAnsi="Tw Cen MT"/>
          <w:i/>
          <w:sz w:val="44"/>
        </w:rPr>
        <w:t xml:space="preserve"> Kendra (KVK)</w:t>
      </w:r>
    </w:p>
    <w:p w:rsidR="00A67D40" w:rsidRPr="00FF4DAD" w:rsidRDefault="00A67D40" w:rsidP="00A67D40">
      <w:pPr>
        <w:jc w:val="both"/>
        <w:rPr>
          <w:rFonts w:ascii="Tw Cen MT" w:hAnsi="Tw Cen MT"/>
          <w:sz w:val="40"/>
        </w:rPr>
      </w:pPr>
      <w:r>
        <w:rPr>
          <w:rFonts w:ascii="Tw Cen MT" w:hAnsi="Tw Cen MT"/>
          <w:sz w:val="40"/>
        </w:rPr>
        <w:t xml:space="preserve">                        </w:t>
      </w:r>
    </w:p>
    <w:p w:rsidR="00A67D40" w:rsidRDefault="00A67D40" w:rsidP="00A67D40">
      <w:pPr>
        <w:jc w:val="both"/>
        <w:rPr>
          <w:rFonts w:ascii="Tw Cen MT" w:hAnsi="Tw Cen MT"/>
          <w:sz w:val="40"/>
        </w:rPr>
      </w:pPr>
    </w:p>
    <w:p w:rsidR="00A67D40" w:rsidRDefault="00A67D40" w:rsidP="00A67D40">
      <w:pPr>
        <w:jc w:val="both"/>
        <w:rPr>
          <w:rFonts w:ascii="Times New Roman" w:hAnsi="Times New Roman"/>
          <w:noProof/>
          <w:sz w:val="24"/>
          <w:szCs w:val="24"/>
          <w:lang w:eastAsia="en-IN"/>
        </w:rPr>
      </w:pPr>
    </w:p>
    <w:p w:rsidR="00A67D40" w:rsidRDefault="00A67D40" w:rsidP="00A67D40">
      <w:pPr>
        <w:jc w:val="both"/>
        <w:rPr>
          <w:rFonts w:ascii="Times New Roman" w:hAnsi="Times New Roman"/>
          <w:noProof/>
          <w:sz w:val="24"/>
          <w:szCs w:val="24"/>
          <w:lang w:eastAsia="en-IN"/>
        </w:rPr>
      </w:pPr>
    </w:p>
    <w:p w:rsidR="00A67D40" w:rsidRDefault="00412A14" w:rsidP="00A67D40">
      <w:pPr>
        <w:jc w:val="both"/>
        <w:rPr>
          <w:rFonts w:ascii="Times New Roman" w:hAnsi="Times New Roman"/>
          <w:noProof/>
          <w:sz w:val="24"/>
          <w:szCs w:val="24"/>
          <w:lang w:eastAsia="en-IN"/>
        </w:rPr>
      </w:pPr>
      <w:r w:rsidRPr="001D5926">
        <w:rPr>
          <w:rFonts w:ascii="Times New Roman" w:hAnsi="Times New Roman"/>
          <w:noProof/>
          <w:sz w:val="28"/>
          <w:szCs w:val="24"/>
          <w:lang w:val="en-US" w:bidi="hi-IN"/>
        </w:rPr>
        <w:drawing>
          <wp:anchor distT="36576" distB="36576" distL="36576" distR="36576" simplePos="0" relativeHeight="251659264" behindDoc="0" locked="0" layoutInCell="1" allowOverlap="1" wp14:anchorId="7600C00F" wp14:editId="15D505F3">
            <wp:simplePos x="0" y="0"/>
            <wp:positionH relativeFrom="margin">
              <wp:posOffset>1876425</wp:posOffset>
            </wp:positionH>
            <wp:positionV relativeFrom="paragraph">
              <wp:posOffset>38735</wp:posOffset>
            </wp:positionV>
            <wp:extent cx="1995170" cy="546100"/>
            <wp:effectExtent l="0" t="0" r="5080" b="6350"/>
            <wp:wrapNone/>
            <wp:docPr id="2" name="Picture 2" descr="BMG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MGF logo"/>
                    <pic:cNvPicPr>
                      <a:picLocks noChangeAspect="1" noChangeArrowheads="1"/>
                    </pic:cNvPicPr>
                  </pic:nvPicPr>
                  <pic:blipFill>
                    <a:blip r:embed="rId6" cstate="print">
                      <a:extLst>
                        <a:ext uri="{28A0092B-C50C-407E-A947-70E740481C1C}">
                          <a14:useLocalDpi xmlns:a14="http://schemas.microsoft.com/office/drawing/2010/main" val="0"/>
                        </a:ext>
                      </a:extLst>
                    </a:blip>
                    <a:srcRect l="9315" t="25520" r="17516" b="25520"/>
                    <a:stretch>
                      <a:fillRect/>
                    </a:stretch>
                  </pic:blipFill>
                  <pic:spPr bwMode="auto">
                    <a:xfrm>
                      <a:off x="0" y="0"/>
                      <a:ext cx="1995170" cy="5461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A67D40" w:rsidRDefault="00A67D40" w:rsidP="00A67D40">
      <w:pPr>
        <w:jc w:val="both"/>
        <w:rPr>
          <w:rFonts w:ascii="Times New Roman" w:hAnsi="Times New Roman"/>
          <w:noProof/>
          <w:sz w:val="24"/>
          <w:szCs w:val="24"/>
          <w:lang w:eastAsia="en-IN"/>
        </w:rPr>
      </w:pPr>
    </w:p>
    <w:p w:rsidR="00A67D40" w:rsidRDefault="00A67D40" w:rsidP="00A67D40">
      <w:pPr>
        <w:jc w:val="both"/>
        <w:rPr>
          <w:rFonts w:ascii="Times New Roman" w:hAnsi="Times New Roman"/>
          <w:noProof/>
          <w:sz w:val="24"/>
          <w:szCs w:val="24"/>
          <w:lang w:eastAsia="en-IN"/>
        </w:rPr>
      </w:pPr>
    </w:p>
    <w:p w:rsidR="00A67D40" w:rsidRDefault="00C7206D" w:rsidP="00A67D40">
      <w:pPr>
        <w:jc w:val="both"/>
        <w:rPr>
          <w:rFonts w:ascii="Times New Roman" w:hAnsi="Times New Roman"/>
          <w:noProof/>
          <w:sz w:val="24"/>
          <w:szCs w:val="24"/>
          <w:lang w:eastAsia="en-IN"/>
        </w:rPr>
      </w:pPr>
      <w:r>
        <w:rPr>
          <w:noProof/>
          <w:lang w:val="en-US" w:bidi="hi-IN"/>
        </w:rPr>
        <w:drawing>
          <wp:anchor distT="0" distB="0" distL="114300" distR="114300" simplePos="0" relativeHeight="251665408" behindDoc="1" locked="0" layoutInCell="1" allowOverlap="1" wp14:anchorId="36D0B7B7" wp14:editId="0024AD05">
            <wp:simplePos x="0" y="0"/>
            <wp:positionH relativeFrom="column">
              <wp:posOffset>2171700</wp:posOffset>
            </wp:positionH>
            <wp:positionV relativeFrom="paragraph">
              <wp:posOffset>31115</wp:posOffset>
            </wp:positionV>
            <wp:extent cx="1273810" cy="1504950"/>
            <wp:effectExtent l="0" t="0" r="2540" b="0"/>
            <wp:wrapTight wrapText="bothSides">
              <wp:wrapPolygon edited="0">
                <wp:start x="0" y="0"/>
                <wp:lineTo x="0" y="21327"/>
                <wp:lineTo x="21320" y="21327"/>
                <wp:lineTo x="21320" y="0"/>
                <wp:lineTo x="0" y="0"/>
              </wp:wrapPolygon>
            </wp:wrapTight>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3810"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926">
        <w:rPr>
          <w:rFonts w:ascii="Times New Roman" w:hAnsi="Times New Roman"/>
          <w:noProof/>
          <w:sz w:val="28"/>
          <w:szCs w:val="24"/>
          <w:lang w:val="en-US" w:bidi="hi-IN"/>
        </w:rPr>
        <w:drawing>
          <wp:anchor distT="36576" distB="36576" distL="36576" distR="36576" simplePos="0" relativeHeight="251660288" behindDoc="0" locked="0" layoutInCell="1" allowOverlap="1" wp14:anchorId="6B098288" wp14:editId="66E193AA">
            <wp:simplePos x="0" y="0"/>
            <wp:positionH relativeFrom="margin">
              <wp:posOffset>-514350</wp:posOffset>
            </wp:positionH>
            <wp:positionV relativeFrom="paragraph">
              <wp:posOffset>221615</wp:posOffset>
            </wp:positionV>
            <wp:extent cx="2476500" cy="1219200"/>
            <wp:effectExtent l="0" t="0" r="0" b="0"/>
            <wp:wrapThrough wrapText="bothSides">
              <wp:wrapPolygon edited="0">
                <wp:start x="0" y="0"/>
                <wp:lineTo x="0" y="21263"/>
                <wp:lineTo x="21434" y="21263"/>
                <wp:lineTo x="2143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6500" cy="1219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D5926">
        <w:rPr>
          <w:rFonts w:ascii="Times New Roman" w:hAnsi="Times New Roman"/>
          <w:noProof/>
          <w:sz w:val="28"/>
          <w:szCs w:val="24"/>
          <w:lang w:val="en-US" w:bidi="hi-IN"/>
        </w:rPr>
        <w:drawing>
          <wp:anchor distT="36576" distB="36576" distL="36576" distR="36576" simplePos="0" relativeHeight="251661312" behindDoc="0" locked="0" layoutInCell="1" allowOverlap="1" wp14:anchorId="59FFDDBC" wp14:editId="47EA6B9C">
            <wp:simplePos x="0" y="0"/>
            <wp:positionH relativeFrom="margin">
              <wp:posOffset>3933825</wp:posOffset>
            </wp:positionH>
            <wp:positionV relativeFrom="paragraph">
              <wp:posOffset>152400</wp:posOffset>
            </wp:positionV>
            <wp:extent cx="635635" cy="1166495"/>
            <wp:effectExtent l="0" t="0" r="0" b="0"/>
            <wp:wrapThrough wrapText="bothSides">
              <wp:wrapPolygon edited="0">
                <wp:start x="0" y="0"/>
                <wp:lineTo x="0" y="21165"/>
                <wp:lineTo x="20715" y="21165"/>
                <wp:lineTo x="2071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635" cy="116649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D5926">
        <w:rPr>
          <w:rFonts w:ascii="Times New Roman" w:hAnsi="Times New Roman"/>
          <w:noProof/>
          <w:sz w:val="28"/>
          <w:szCs w:val="24"/>
          <w:lang w:val="en-US" w:bidi="hi-IN"/>
        </w:rPr>
        <w:drawing>
          <wp:anchor distT="36576" distB="36576" distL="36576" distR="36576" simplePos="0" relativeHeight="251662336" behindDoc="0" locked="0" layoutInCell="1" allowOverlap="1" wp14:anchorId="072F123F" wp14:editId="33DBB4CF">
            <wp:simplePos x="0" y="0"/>
            <wp:positionH relativeFrom="margin">
              <wp:posOffset>4946650</wp:posOffset>
            </wp:positionH>
            <wp:positionV relativeFrom="paragraph">
              <wp:posOffset>183515</wp:posOffset>
            </wp:positionV>
            <wp:extent cx="1616075" cy="1029970"/>
            <wp:effectExtent l="0" t="0" r="3175" b="0"/>
            <wp:wrapThrough wrapText="bothSides">
              <wp:wrapPolygon edited="0">
                <wp:start x="0" y="0"/>
                <wp:lineTo x="0" y="21174"/>
                <wp:lineTo x="21388" y="21174"/>
                <wp:lineTo x="2138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6075" cy="10299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A67D40" w:rsidRDefault="00A67D40" w:rsidP="00A67D40">
      <w:pPr>
        <w:jc w:val="both"/>
        <w:rPr>
          <w:rFonts w:ascii="Times New Roman" w:hAnsi="Times New Roman"/>
          <w:noProof/>
          <w:sz w:val="24"/>
          <w:szCs w:val="24"/>
          <w:lang w:eastAsia="en-IN"/>
        </w:rPr>
      </w:pPr>
    </w:p>
    <w:p w:rsidR="00A67D40" w:rsidRDefault="00A67D40" w:rsidP="00A67D40">
      <w:pPr>
        <w:jc w:val="both"/>
        <w:rPr>
          <w:rFonts w:ascii="Times New Roman" w:hAnsi="Times New Roman"/>
          <w:noProof/>
          <w:sz w:val="24"/>
          <w:szCs w:val="24"/>
          <w:lang w:eastAsia="en-IN"/>
        </w:rPr>
      </w:pPr>
    </w:p>
    <w:p w:rsidR="00993D28" w:rsidRDefault="00993D28"/>
    <w:p w:rsidR="00A67D40" w:rsidRDefault="00A67D40"/>
    <w:p w:rsidR="00A67D40" w:rsidRDefault="00A67D40"/>
    <w:p w:rsidR="008771FB" w:rsidRPr="007709E7" w:rsidRDefault="008771FB" w:rsidP="008771FB">
      <w:pPr>
        <w:spacing w:after="0" w:line="240" w:lineRule="auto"/>
        <w:jc w:val="both"/>
        <w:rPr>
          <w:rFonts w:ascii="Times New Roman" w:hAnsi="Times New Roman" w:cs="Times New Roman"/>
          <w:b/>
          <w:bCs/>
          <w:sz w:val="28"/>
          <w:szCs w:val="28"/>
        </w:rPr>
      </w:pPr>
      <w:r w:rsidRPr="00B81853">
        <w:rPr>
          <w:rFonts w:ascii="Times New Roman" w:hAnsi="Times New Roman" w:cs="Times New Roman"/>
          <w:b/>
          <w:bCs/>
          <w:sz w:val="28"/>
          <w:szCs w:val="28"/>
        </w:rPr>
        <w:lastRenderedPageBreak/>
        <w:t>Diagnostics of Crop Production Practices</w:t>
      </w:r>
      <w:r w:rsidRPr="00A53F04">
        <w:rPr>
          <w:rFonts w:ascii="Times New Roman" w:hAnsi="Times New Roman" w:cs="Times New Roman"/>
          <w:b/>
          <w:bCs/>
          <w:sz w:val="28"/>
          <w:szCs w:val="28"/>
        </w:rPr>
        <w:t xml:space="preserve">: </w:t>
      </w:r>
      <w:r w:rsidRPr="007709E7">
        <w:rPr>
          <w:rFonts w:ascii="Times New Roman" w:hAnsi="Times New Roman" w:cs="Times New Roman"/>
          <w:b/>
          <w:bCs/>
          <w:sz w:val="36"/>
          <w:szCs w:val="36"/>
          <w:u w:val="single"/>
        </w:rPr>
        <w:t>S</w:t>
      </w:r>
      <w:r w:rsidRPr="007709E7">
        <w:rPr>
          <w:rFonts w:ascii="Times New Roman" w:hAnsi="Times New Roman" w:cs="Times New Roman"/>
          <w:b/>
          <w:bCs/>
          <w:sz w:val="28"/>
          <w:szCs w:val="28"/>
          <w:u w:val="single"/>
        </w:rPr>
        <w:t xml:space="preserve">urvey </w:t>
      </w:r>
      <w:r w:rsidRPr="007709E7">
        <w:rPr>
          <w:rFonts w:ascii="Times New Roman" w:hAnsi="Times New Roman" w:cs="Times New Roman"/>
          <w:b/>
          <w:bCs/>
          <w:sz w:val="36"/>
          <w:szCs w:val="36"/>
          <w:u w:val="single"/>
        </w:rPr>
        <w:t>M</w:t>
      </w:r>
      <w:r w:rsidRPr="007709E7">
        <w:rPr>
          <w:rFonts w:ascii="Times New Roman" w:hAnsi="Times New Roman" w:cs="Times New Roman"/>
          <w:b/>
          <w:bCs/>
          <w:sz w:val="28"/>
          <w:szCs w:val="28"/>
          <w:u w:val="single"/>
        </w:rPr>
        <w:t>ethodology</w:t>
      </w:r>
      <w:r w:rsidRPr="007709E7">
        <w:rPr>
          <w:rFonts w:ascii="Times New Roman" w:hAnsi="Times New Roman" w:cs="Times New Roman"/>
          <w:b/>
          <w:bCs/>
          <w:sz w:val="28"/>
          <w:szCs w:val="28"/>
        </w:rPr>
        <w:t xml:space="preserve">, </w:t>
      </w:r>
    </w:p>
    <w:p w:rsidR="008771FB" w:rsidRPr="007709E7" w:rsidRDefault="008771FB" w:rsidP="008771FB">
      <w:pPr>
        <w:spacing w:after="0" w:line="240" w:lineRule="auto"/>
        <w:ind w:left="5040" w:firstLine="720"/>
        <w:jc w:val="both"/>
        <w:rPr>
          <w:rFonts w:ascii="Times New Roman" w:hAnsi="Times New Roman" w:cs="Times New Roman"/>
          <w:b/>
          <w:bCs/>
          <w:sz w:val="28"/>
          <w:szCs w:val="28"/>
        </w:rPr>
      </w:pPr>
      <w:r w:rsidRPr="007709E7">
        <w:rPr>
          <w:rFonts w:ascii="Times New Roman" w:hAnsi="Times New Roman" w:cs="Times New Roman"/>
          <w:b/>
          <w:bCs/>
          <w:sz w:val="36"/>
          <w:szCs w:val="36"/>
          <w:u w:val="single"/>
        </w:rPr>
        <w:t>D</w:t>
      </w:r>
      <w:r w:rsidRPr="007709E7">
        <w:rPr>
          <w:rFonts w:ascii="Times New Roman" w:hAnsi="Times New Roman" w:cs="Times New Roman"/>
          <w:b/>
          <w:bCs/>
          <w:sz w:val="28"/>
          <w:szCs w:val="28"/>
          <w:u w:val="single"/>
        </w:rPr>
        <w:t xml:space="preserve">igital </w:t>
      </w:r>
      <w:r w:rsidRPr="007709E7">
        <w:rPr>
          <w:rFonts w:ascii="Times New Roman" w:hAnsi="Times New Roman" w:cs="Times New Roman"/>
          <w:b/>
          <w:bCs/>
          <w:sz w:val="36"/>
          <w:szCs w:val="36"/>
          <w:u w:val="single"/>
        </w:rPr>
        <w:t>D</w:t>
      </w:r>
      <w:r w:rsidRPr="007709E7">
        <w:rPr>
          <w:rFonts w:ascii="Times New Roman" w:hAnsi="Times New Roman" w:cs="Times New Roman"/>
          <w:b/>
          <w:bCs/>
          <w:sz w:val="28"/>
          <w:szCs w:val="28"/>
          <w:u w:val="single"/>
        </w:rPr>
        <w:t>ata collection</w:t>
      </w:r>
      <w:r w:rsidRPr="007709E7">
        <w:rPr>
          <w:rFonts w:ascii="Times New Roman" w:hAnsi="Times New Roman" w:cs="Times New Roman"/>
          <w:b/>
          <w:bCs/>
          <w:sz w:val="28"/>
          <w:szCs w:val="28"/>
        </w:rPr>
        <w:t xml:space="preserve"> </w:t>
      </w:r>
      <w:r>
        <w:rPr>
          <w:rFonts w:ascii="Times New Roman" w:hAnsi="Times New Roman" w:cs="Times New Roman"/>
          <w:sz w:val="28"/>
          <w:szCs w:val="28"/>
        </w:rPr>
        <w:t>&amp;</w:t>
      </w:r>
      <w:r w:rsidRPr="007709E7">
        <w:rPr>
          <w:rFonts w:ascii="Times New Roman" w:hAnsi="Times New Roman" w:cs="Times New Roman"/>
          <w:b/>
          <w:bCs/>
          <w:sz w:val="28"/>
          <w:szCs w:val="28"/>
        </w:rPr>
        <w:t xml:space="preserve"> </w:t>
      </w:r>
    </w:p>
    <w:p w:rsidR="008771FB" w:rsidRDefault="008771FB" w:rsidP="008771FB">
      <w:pPr>
        <w:spacing w:after="0" w:line="240" w:lineRule="auto"/>
        <w:ind w:left="5760" w:firstLine="720"/>
        <w:jc w:val="both"/>
        <w:rPr>
          <w:rFonts w:ascii="Times New Roman" w:hAnsi="Times New Roman" w:cs="Times New Roman"/>
          <w:b/>
          <w:bCs/>
          <w:sz w:val="28"/>
          <w:szCs w:val="28"/>
          <w:u w:val="single"/>
        </w:rPr>
      </w:pPr>
      <w:r w:rsidRPr="007709E7">
        <w:rPr>
          <w:rFonts w:ascii="Times New Roman" w:hAnsi="Times New Roman" w:cs="Times New Roman"/>
          <w:b/>
          <w:bCs/>
          <w:sz w:val="36"/>
          <w:szCs w:val="36"/>
          <w:u w:val="single"/>
        </w:rPr>
        <w:t>A</w:t>
      </w:r>
      <w:r w:rsidRPr="007709E7">
        <w:rPr>
          <w:rFonts w:ascii="Times New Roman" w:hAnsi="Times New Roman" w:cs="Times New Roman"/>
          <w:b/>
          <w:bCs/>
          <w:sz w:val="28"/>
          <w:szCs w:val="28"/>
          <w:u w:val="single"/>
        </w:rPr>
        <w:t>nalysis</w:t>
      </w:r>
    </w:p>
    <w:p w:rsidR="008771FB" w:rsidRDefault="008771FB" w:rsidP="008771FB">
      <w:pPr>
        <w:pBdr>
          <w:bottom w:val="single" w:sz="6" w:space="1" w:color="auto"/>
        </w:pBdr>
        <w:spacing w:after="0" w:line="240" w:lineRule="auto"/>
        <w:rPr>
          <w:rFonts w:ascii="Times New Roman" w:hAnsi="Times New Roman" w:cs="Times New Roman"/>
          <w:b/>
          <w:bCs/>
          <w:sz w:val="28"/>
          <w:szCs w:val="28"/>
          <w:u w:val="single"/>
        </w:rPr>
      </w:pP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KVK’s are already involved in participatory agronomic research.</w:t>
      </w:r>
    </w:p>
    <w:p w:rsidR="008771FB" w:rsidRDefault="008771FB" w:rsidP="008771FB">
      <w:pPr>
        <w:pStyle w:val="ListParagraph"/>
        <w:spacing w:after="0" w:line="240" w:lineRule="auto"/>
        <w:jc w:val="both"/>
        <w:rPr>
          <w:rFonts w:ascii="Times New Roman" w:hAnsi="Times New Roman" w:cs="Times New Roman"/>
          <w:sz w:val="24"/>
          <w:szCs w:val="24"/>
        </w:rPr>
      </w:pPr>
    </w:p>
    <w:p w:rsidR="008771FB" w:rsidRDefault="008771FB" w:rsidP="008771FB">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CSISA will be collaborating with KVK’s for integrating CSISA’s expertise and KVK’s experience to generate key evidences at a larger scale for better programming, planning and technology targeting.</w:t>
      </w:r>
    </w:p>
    <w:p w:rsidR="008771FB" w:rsidRPr="00C556BE" w:rsidRDefault="008771FB" w:rsidP="008771FB">
      <w:pPr>
        <w:pStyle w:val="ListParagraph"/>
        <w:rPr>
          <w:rFonts w:ascii="Times New Roman" w:hAnsi="Times New Roman" w:cs="Times New Roman"/>
          <w:sz w:val="24"/>
          <w:szCs w:val="24"/>
        </w:rPr>
      </w:pPr>
    </w:p>
    <w:p w:rsidR="008771FB" w:rsidRDefault="008771FB" w:rsidP="008771FB">
      <w:pPr>
        <w:pStyle w:val="ListParagraph"/>
        <w:numPr>
          <w:ilvl w:val="0"/>
          <w:numId w:val="1"/>
        </w:numPr>
        <w:spacing w:after="0" w:line="240" w:lineRule="auto"/>
        <w:jc w:val="both"/>
        <w:rPr>
          <w:rFonts w:ascii="Times New Roman" w:hAnsi="Times New Roman" w:cs="Times New Roman"/>
          <w:sz w:val="24"/>
          <w:szCs w:val="24"/>
        </w:rPr>
      </w:pPr>
      <w:r w:rsidRPr="00FB76F2">
        <w:rPr>
          <w:rFonts w:ascii="Times New Roman" w:hAnsi="Times New Roman" w:cs="Times New Roman"/>
          <w:sz w:val="24"/>
          <w:szCs w:val="24"/>
        </w:rPr>
        <w:t xml:space="preserve">Technology targeting basically means that conducting surveys for collecting data on the various aspects of crop-productions-practices used/adapted by the </w:t>
      </w:r>
      <w:r>
        <w:rPr>
          <w:rFonts w:ascii="Times New Roman" w:hAnsi="Times New Roman" w:cs="Times New Roman"/>
          <w:sz w:val="24"/>
          <w:szCs w:val="24"/>
        </w:rPr>
        <w:t>farmers</w:t>
      </w:r>
      <w:r w:rsidRPr="00FB76F2">
        <w:rPr>
          <w:rFonts w:ascii="Times New Roman" w:hAnsi="Times New Roman" w:cs="Times New Roman"/>
          <w:sz w:val="24"/>
          <w:szCs w:val="24"/>
        </w:rPr>
        <w:t>.</w:t>
      </w:r>
    </w:p>
    <w:p w:rsidR="008771FB" w:rsidRPr="00C556BE" w:rsidRDefault="008771FB" w:rsidP="008771FB">
      <w:pPr>
        <w:pStyle w:val="ListParagraph"/>
        <w:rPr>
          <w:rFonts w:ascii="Times New Roman" w:hAnsi="Times New Roman" w:cs="Times New Roman"/>
          <w:sz w:val="24"/>
          <w:szCs w:val="24"/>
        </w:rPr>
      </w:pPr>
    </w:p>
    <w:p w:rsidR="008771FB" w:rsidRPr="00C556BE" w:rsidRDefault="008771FB" w:rsidP="008771FB">
      <w:pPr>
        <w:pStyle w:val="ListParagraph"/>
        <w:numPr>
          <w:ilvl w:val="0"/>
          <w:numId w:val="1"/>
        </w:numPr>
        <w:spacing w:after="0" w:line="240" w:lineRule="auto"/>
        <w:jc w:val="both"/>
        <w:rPr>
          <w:rFonts w:ascii="Times New Roman" w:hAnsi="Times New Roman" w:cs="Times New Roman"/>
          <w:i/>
          <w:iCs/>
          <w:sz w:val="24"/>
          <w:szCs w:val="24"/>
        </w:rPr>
      </w:pPr>
      <w:r w:rsidRPr="00C556BE">
        <w:rPr>
          <w:rFonts w:ascii="Times New Roman" w:hAnsi="Times New Roman" w:cs="Times New Roman"/>
          <w:i/>
          <w:iCs/>
          <w:sz w:val="24"/>
          <w:szCs w:val="24"/>
        </w:rPr>
        <w:t>The basic objective of the study is to de</w:t>
      </w:r>
      <w:r>
        <w:rPr>
          <w:rFonts w:ascii="Times New Roman" w:hAnsi="Times New Roman" w:cs="Times New Roman"/>
          <w:i/>
          <w:iCs/>
          <w:sz w:val="24"/>
          <w:szCs w:val="24"/>
        </w:rPr>
        <w:t>scribe</w:t>
      </w:r>
      <w:r w:rsidRPr="00C556BE">
        <w:rPr>
          <w:rFonts w:ascii="Times New Roman" w:hAnsi="Times New Roman" w:cs="Times New Roman"/>
          <w:i/>
          <w:iCs/>
          <w:sz w:val="24"/>
          <w:szCs w:val="24"/>
        </w:rPr>
        <w:t xml:space="preserve"> </w:t>
      </w:r>
    </w:p>
    <w:p w:rsidR="008771FB" w:rsidRPr="00B81853" w:rsidRDefault="008771FB" w:rsidP="008771FB">
      <w:pPr>
        <w:spacing w:after="0" w:line="240" w:lineRule="auto"/>
        <w:ind w:firstLine="720"/>
        <w:jc w:val="both"/>
        <w:rPr>
          <w:rFonts w:ascii="Times New Roman" w:hAnsi="Times New Roman" w:cs="Times New Roman"/>
          <w:sz w:val="24"/>
          <w:szCs w:val="24"/>
        </w:rPr>
      </w:pPr>
      <w:proofErr w:type="gramStart"/>
      <w:r w:rsidRPr="00B81853">
        <w:rPr>
          <w:rFonts w:ascii="Times New Roman" w:hAnsi="Times New Roman" w:cs="Times New Roman"/>
          <w:b/>
          <w:bCs/>
          <w:sz w:val="24"/>
          <w:szCs w:val="24"/>
          <w:u w:val="single"/>
        </w:rPr>
        <w:t>scientific</w:t>
      </w:r>
      <w:proofErr w:type="gramEnd"/>
      <w:r w:rsidRPr="00B81853">
        <w:rPr>
          <w:rFonts w:ascii="Times New Roman" w:hAnsi="Times New Roman" w:cs="Times New Roman"/>
          <w:sz w:val="24"/>
          <w:szCs w:val="24"/>
        </w:rPr>
        <w:t xml:space="preserve"> </w:t>
      </w:r>
    </w:p>
    <w:p w:rsidR="008771FB" w:rsidRPr="00B81853" w:rsidRDefault="008771FB" w:rsidP="008771FB">
      <w:pPr>
        <w:spacing w:after="0" w:line="240" w:lineRule="auto"/>
        <w:ind w:firstLine="720"/>
        <w:jc w:val="both"/>
        <w:rPr>
          <w:rFonts w:ascii="Times New Roman" w:hAnsi="Times New Roman" w:cs="Times New Roman"/>
          <w:sz w:val="24"/>
          <w:szCs w:val="24"/>
        </w:rPr>
      </w:pPr>
      <w:proofErr w:type="gramStart"/>
      <w:r w:rsidRPr="00B81853">
        <w:rPr>
          <w:rFonts w:ascii="Times New Roman" w:hAnsi="Times New Roman" w:cs="Times New Roman"/>
          <w:b/>
          <w:bCs/>
          <w:sz w:val="24"/>
          <w:szCs w:val="24"/>
          <w:u w:val="single"/>
        </w:rPr>
        <w:t>digital</w:t>
      </w:r>
      <w:proofErr w:type="gramEnd"/>
      <w:r w:rsidRPr="00B81853">
        <w:rPr>
          <w:rFonts w:ascii="Times New Roman" w:hAnsi="Times New Roman" w:cs="Times New Roman"/>
          <w:b/>
          <w:bCs/>
          <w:sz w:val="24"/>
          <w:szCs w:val="24"/>
          <w:u w:val="single"/>
        </w:rPr>
        <w:t xml:space="preserve"> data collection tools</w:t>
      </w:r>
      <w:r w:rsidRPr="00B81853">
        <w:rPr>
          <w:rFonts w:ascii="Times New Roman" w:hAnsi="Times New Roman" w:cs="Times New Roman"/>
          <w:sz w:val="24"/>
          <w:szCs w:val="24"/>
        </w:rPr>
        <w:t xml:space="preserve"> to generate</w:t>
      </w:r>
    </w:p>
    <w:p w:rsidR="008771FB" w:rsidRPr="00064202" w:rsidRDefault="008771FB" w:rsidP="008771FB">
      <w:pPr>
        <w:spacing w:after="0" w:line="240" w:lineRule="auto"/>
        <w:ind w:left="720"/>
        <w:jc w:val="both"/>
        <w:rPr>
          <w:rFonts w:ascii="Times New Roman" w:hAnsi="Times New Roman" w:cs="Times New Roman"/>
          <w:sz w:val="24"/>
          <w:szCs w:val="24"/>
        </w:rPr>
      </w:pPr>
      <w:proofErr w:type="gramStart"/>
      <w:r w:rsidRPr="00B81853">
        <w:rPr>
          <w:rFonts w:ascii="Times New Roman" w:hAnsi="Times New Roman" w:cs="Times New Roman"/>
          <w:b/>
          <w:bCs/>
          <w:sz w:val="24"/>
          <w:szCs w:val="24"/>
          <w:u w:val="single"/>
        </w:rPr>
        <w:t>primary-data-based</w:t>
      </w:r>
      <w:proofErr w:type="gramEnd"/>
      <w:r w:rsidRPr="00B81853">
        <w:rPr>
          <w:rFonts w:ascii="Times New Roman" w:hAnsi="Times New Roman" w:cs="Times New Roman"/>
          <w:b/>
          <w:bCs/>
          <w:sz w:val="24"/>
          <w:szCs w:val="24"/>
          <w:u w:val="single"/>
        </w:rPr>
        <w:t xml:space="preserve"> results/analysis/evidences/interpretations</w:t>
      </w:r>
      <w:r w:rsidRPr="00064202">
        <w:rPr>
          <w:rFonts w:ascii="Times New Roman" w:hAnsi="Times New Roman" w:cs="Times New Roman"/>
          <w:b/>
          <w:bCs/>
          <w:sz w:val="24"/>
          <w:szCs w:val="24"/>
        </w:rPr>
        <w:t xml:space="preserve"> </w:t>
      </w:r>
      <w:r w:rsidRPr="00064202">
        <w:rPr>
          <w:rFonts w:ascii="Times New Roman" w:hAnsi="Times New Roman" w:cs="Times New Roman"/>
          <w:sz w:val="24"/>
          <w:szCs w:val="24"/>
        </w:rPr>
        <w:t>at a larger scale for better planning</w:t>
      </w: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C556BE">
        <w:rPr>
          <w:rFonts w:ascii="Times New Roman" w:hAnsi="Times New Roman" w:cs="Times New Roman"/>
          <w:sz w:val="24"/>
          <w:szCs w:val="24"/>
        </w:rPr>
        <w:t>“</w:t>
      </w:r>
      <w:r w:rsidRPr="00B81853">
        <w:rPr>
          <w:rFonts w:ascii="Times New Roman" w:hAnsi="Times New Roman" w:cs="Times New Roman"/>
          <w:b/>
          <w:bCs/>
          <w:sz w:val="24"/>
          <w:szCs w:val="24"/>
        </w:rPr>
        <w:t>scientific</w:t>
      </w:r>
      <w:r>
        <w:rPr>
          <w:rFonts w:ascii="Times New Roman" w:hAnsi="Times New Roman" w:cs="Times New Roman"/>
          <w:sz w:val="24"/>
          <w:szCs w:val="24"/>
        </w:rPr>
        <w:t xml:space="preserve">” means using proper survey methodology i.e. scientific methods of selecting sampling units (out of the total population) on which the data would be collected.  Once the sampling units has been decided, the next step would be decide on the indicators/variables on which the data would be collection.   The collection of all possible indicators/variables/questions is called “Questionnaire”. </w:t>
      </w: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roofErr w:type="gramStart"/>
      <w:r w:rsidRPr="00B81853">
        <w:rPr>
          <w:rFonts w:ascii="Times New Roman" w:hAnsi="Times New Roman" w:cs="Times New Roman"/>
          <w:b/>
          <w:bCs/>
          <w:sz w:val="24"/>
          <w:szCs w:val="24"/>
        </w:rPr>
        <w:t>digital</w:t>
      </w:r>
      <w:proofErr w:type="gramEnd"/>
      <w:r w:rsidRPr="00B81853">
        <w:rPr>
          <w:rFonts w:ascii="Times New Roman" w:hAnsi="Times New Roman" w:cs="Times New Roman"/>
          <w:b/>
          <w:bCs/>
          <w:sz w:val="24"/>
          <w:szCs w:val="24"/>
        </w:rPr>
        <w:t xml:space="preserve"> data collection tools</w:t>
      </w:r>
      <w:r>
        <w:rPr>
          <w:rFonts w:ascii="Times New Roman" w:hAnsi="Times New Roman" w:cs="Times New Roman"/>
          <w:sz w:val="24"/>
          <w:szCs w:val="24"/>
        </w:rPr>
        <w:t xml:space="preserve">” means the digital means </w:t>
      </w:r>
      <w:proofErr w:type="spellStart"/>
      <w:r>
        <w:rPr>
          <w:rFonts w:ascii="Times New Roman" w:hAnsi="Times New Roman" w:cs="Times New Roman"/>
          <w:sz w:val="24"/>
          <w:szCs w:val="24"/>
        </w:rPr>
        <w:t>viz</w:t>
      </w:r>
      <w:proofErr w:type="spellEnd"/>
      <w:r>
        <w:rPr>
          <w:rFonts w:ascii="Times New Roman" w:hAnsi="Times New Roman" w:cs="Times New Roman"/>
          <w:sz w:val="24"/>
          <w:szCs w:val="24"/>
        </w:rPr>
        <w:t xml:space="preserve"> laptop/palmtop/Tablets/Mobiles etc. which are used to feed the responses of the sampled units (</w:t>
      </w:r>
      <w:proofErr w:type="spellStart"/>
      <w:r>
        <w:rPr>
          <w:rFonts w:ascii="Times New Roman" w:hAnsi="Times New Roman" w:cs="Times New Roman"/>
          <w:sz w:val="24"/>
          <w:szCs w:val="24"/>
        </w:rPr>
        <w:t>viz</w:t>
      </w:r>
      <w:proofErr w:type="spellEnd"/>
      <w:r>
        <w:rPr>
          <w:rFonts w:ascii="Times New Roman" w:hAnsi="Times New Roman" w:cs="Times New Roman"/>
          <w:sz w:val="24"/>
          <w:szCs w:val="24"/>
        </w:rPr>
        <w:t xml:space="preserve"> farmers) directly into the system in digital format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An excel file).</w:t>
      </w: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Finally to draw </w:t>
      </w:r>
      <w:r w:rsidRPr="00B81853">
        <w:rPr>
          <w:rFonts w:ascii="Times New Roman" w:hAnsi="Times New Roman" w:cs="Times New Roman"/>
          <w:b/>
          <w:bCs/>
          <w:sz w:val="24"/>
          <w:szCs w:val="24"/>
        </w:rPr>
        <w:t>valid inferences/results/interpretations</w:t>
      </w:r>
      <w:r>
        <w:rPr>
          <w:rFonts w:ascii="Times New Roman" w:hAnsi="Times New Roman" w:cs="Times New Roman"/>
          <w:sz w:val="24"/>
          <w:szCs w:val="24"/>
        </w:rPr>
        <w:t xml:space="preserve"> on the basis of this sampled data, statistical tools/methods are used.</w:t>
      </w: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According, we have divided the contents of this manual in the following chapters.</w:t>
      </w:r>
    </w:p>
    <w:p w:rsidR="008771FB" w:rsidRDefault="008771FB" w:rsidP="008771FB">
      <w:pPr>
        <w:spacing w:after="0" w:line="240" w:lineRule="auto"/>
        <w:jc w:val="both"/>
        <w:rPr>
          <w:rFonts w:ascii="Times New Roman" w:hAnsi="Times New Roman" w:cs="Times New Roman"/>
          <w:sz w:val="24"/>
          <w:szCs w:val="24"/>
        </w:rPr>
      </w:pPr>
    </w:p>
    <w:p w:rsidR="008771FB" w:rsidRPr="00C556BE" w:rsidRDefault="008771FB" w:rsidP="008771FB">
      <w:pPr>
        <w:spacing w:after="0" w:line="360" w:lineRule="auto"/>
        <w:ind w:left="1440"/>
        <w:contextualSpacing/>
        <w:jc w:val="both"/>
        <w:rPr>
          <w:rFonts w:ascii="Times New Roman" w:hAnsi="Times New Roman" w:cs="Times New Roman"/>
          <w:b/>
          <w:bCs/>
          <w:i/>
          <w:iCs/>
          <w:sz w:val="24"/>
          <w:szCs w:val="24"/>
        </w:rPr>
      </w:pPr>
      <w:r w:rsidRPr="00FB76F2">
        <w:rPr>
          <w:rFonts w:ascii="Times New Roman" w:hAnsi="Times New Roman" w:cs="Times New Roman"/>
          <w:sz w:val="24"/>
          <w:szCs w:val="24"/>
          <w:u w:val="single"/>
        </w:rPr>
        <w:t>Chapter-1</w:t>
      </w:r>
      <w:r>
        <w:rPr>
          <w:rFonts w:ascii="Times New Roman" w:hAnsi="Times New Roman" w:cs="Times New Roman"/>
          <w:sz w:val="24"/>
          <w:szCs w:val="24"/>
        </w:rPr>
        <w:t xml:space="preserve">: </w:t>
      </w:r>
      <w:r w:rsidRPr="00C556BE">
        <w:rPr>
          <w:rFonts w:ascii="Times New Roman" w:hAnsi="Times New Roman" w:cs="Times New Roman"/>
          <w:b/>
          <w:bCs/>
          <w:i/>
          <w:iCs/>
          <w:sz w:val="24"/>
          <w:szCs w:val="24"/>
        </w:rPr>
        <w:t xml:space="preserve">Introduction and Background </w:t>
      </w:r>
    </w:p>
    <w:p w:rsidR="008771FB" w:rsidRDefault="008771FB" w:rsidP="008771FB">
      <w:pPr>
        <w:spacing w:after="0" w:line="360" w:lineRule="auto"/>
        <w:ind w:left="1440"/>
        <w:contextualSpacing/>
        <w:jc w:val="both"/>
        <w:rPr>
          <w:rFonts w:ascii="Times New Roman" w:hAnsi="Times New Roman" w:cs="Times New Roman"/>
          <w:sz w:val="24"/>
          <w:szCs w:val="24"/>
        </w:rPr>
      </w:pPr>
      <w:r w:rsidRPr="00FB76F2">
        <w:rPr>
          <w:rFonts w:ascii="Times New Roman" w:hAnsi="Times New Roman" w:cs="Times New Roman"/>
          <w:sz w:val="24"/>
          <w:szCs w:val="24"/>
          <w:u w:val="single"/>
        </w:rPr>
        <w:t>Chapter-</w:t>
      </w:r>
      <w:r>
        <w:rPr>
          <w:rFonts w:ascii="Times New Roman" w:hAnsi="Times New Roman" w:cs="Times New Roman"/>
          <w:sz w:val="24"/>
          <w:szCs w:val="24"/>
          <w:u w:val="single"/>
        </w:rPr>
        <w:t>2</w:t>
      </w:r>
      <w:r>
        <w:rPr>
          <w:rFonts w:ascii="Times New Roman" w:hAnsi="Times New Roman" w:cs="Times New Roman"/>
          <w:sz w:val="24"/>
          <w:szCs w:val="24"/>
        </w:rPr>
        <w:t xml:space="preserve">: </w:t>
      </w:r>
      <w:r w:rsidRPr="00C556BE">
        <w:rPr>
          <w:rFonts w:ascii="Times New Roman" w:hAnsi="Times New Roman" w:cs="Times New Roman"/>
          <w:b/>
          <w:bCs/>
          <w:i/>
          <w:iCs/>
          <w:sz w:val="24"/>
          <w:szCs w:val="24"/>
        </w:rPr>
        <w:t>Survey Methodology</w:t>
      </w:r>
    </w:p>
    <w:p w:rsidR="008771FB" w:rsidRDefault="008771FB" w:rsidP="008771FB">
      <w:pPr>
        <w:spacing w:after="0" w:line="360" w:lineRule="auto"/>
        <w:ind w:left="1440"/>
        <w:contextualSpacing/>
        <w:jc w:val="both"/>
        <w:rPr>
          <w:rFonts w:ascii="Times New Roman" w:hAnsi="Times New Roman" w:cs="Times New Roman"/>
          <w:sz w:val="24"/>
          <w:szCs w:val="24"/>
        </w:rPr>
      </w:pPr>
      <w:r w:rsidRPr="00FB76F2">
        <w:rPr>
          <w:rFonts w:ascii="Times New Roman" w:hAnsi="Times New Roman" w:cs="Times New Roman"/>
          <w:sz w:val="24"/>
          <w:szCs w:val="24"/>
          <w:u w:val="single"/>
        </w:rPr>
        <w:t>Chapter-</w:t>
      </w:r>
      <w:r>
        <w:rPr>
          <w:rFonts w:ascii="Times New Roman" w:hAnsi="Times New Roman" w:cs="Times New Roman"/>
          <w:sz w:val="24"/>
          <w:szCs w:val="24"/>
          <w:u w:val="single"/>
        </w:rPr>
        <w:t>3</w:t>
      </w:r>
      <w:r>
        <w:rPr>
          <w:rFonts w:ascii="Times New Roman" w:hAnsi="Times New Roman" w:cs="Times New Roman"/>
          <w:sz w:val="24"/>
          <w:szCs w:val="24"/>
        </w:rPr>
        <w:t xml:space="preserve">: </w:t>
      </w:r>
      <w:r w:rsidRPr="00C556BE">
        <w:rPr>
          <w:rFonts w:ascii="Times New Roman" w:hAnsi="Times New Roman" w:cs="Times New Roman"/>
          <w:b/>
          <w:bCs/>
          <w:i/>
          <w:iCs/>
          <w:sz w:val="24"/>
          <w:szCs w:val="24"/>
        </w:rPr>
        <w:t>Designing of Questionnaire</w:t>
      </w:r>
    </w:p>
    <w:p w:rsidR="008771FB" w:rsidRDefault="008771FB" w:rsidP="008771FB">
      <w:pPr>
        <w:spacing w:after="0" w:line="360" w:lineRule="auto"/>
        <w:ind w:left="1440"/>
        <w:contextualSpacing/>
        <w:jc w:val="both"/>
        <w:rPr>
          <w:rFonts w:ascii="Times New Roman" w:hAnsi="Times New Roman" w:cs="Times New Roman"/>
          <w:sz w:val="24"/>
          <w:szCs w:val="24"/>
        </w:rPr>
      </w:pPr>
      <w:r w:rsidRPr="00FB76F2">
        <w:rPr>
          <w:rFonts w:ascii="Times New Roman" w:hAnsi="Times New Roman" w:cs="Times New Roman"/>
          <w:sz w:val="24"/>
          <w:szCs w:val="24"/>
          <w:u w:val="single"/>
        </w:rPr>
        <w:t>Chapter-</w:t>
      </w:r>
      <w:r>
        <w:rPr>
          <w:rFonts w:ascii="Times New Roman" w:hAnsi="Times New Roman" w:cs="Times New Roman"/>
          <w:sz w:val="24"/>
          <w:szCs w:val="24"/>
          <w:u w:val="single"/>
        </w:rPr>
        <w:t>4</w:t>
      </w:r>
      <w:r>
        <w:rPr>
          <w:rFonts w:ascii="Times New Roman" w:hAnsi="Times New Roman" w:cs="Times New Roman"/>
          <w:sz w:val="24"/>
          <w:szCs w:val="24"/>
        </w:rPr>
        <w:t xml:space="preserve">: </w:t>
      </w:r>
      <w:r w:rsidRPr="00C556BE">
        <w:rPr>
          <w:rFonts w:ascii="Times New Roman" w:hAnsi="Times New Roman" w:cs="Times New Roman"/>
          <w:b/>
          <w:bCs/>
          <w:i/>
          <w:iCs/>
          <w:sz w:val="24"/>
          <w:szCs w:val="24"/>
        </w:rPr>
        <w:t>Digital Data Collections tools</w:t>
      </w:r>
    </w:p>
    <w:p w:rsidR="008771FB" w:rsidRDefault="008771FB" w:rsidP="008771FB">
      <w:pPr>
        <w:spacing w:after="0" w:line="360" w:lineRule="auto"/>
        <w:ind w:left="1440"/>
        <w:contextualSpacing/>
        <w:jc w:val="both"/>
        <w:rPr>
          <w:rFonts w:ascii="Times New Roman" w:hAnsi="Times New Roman" w:cs="Times New Roman"/>
          <w:sz w:val="24"/>
          <w:szCs w:val="24"/>
        </w:rPr>
      </w:pPr>
      <w:r w:rsidRPr="00FB76F2">
        <w:rPr>
          <w:rFonts w:ascii="Times New Roman" w:hAnsi="Times New Roman" w:cs="Times New Roman"/>
          <w:sz w:val="24"/>
          <w:szCs w:val="24"/>
          <w:u w:val="single"/>
        </w:rPr>
        <w:t>Chapter-</w:t>
      </w:r>
      <w:r>
        <w:rPr>
          <w:rFonts w:ascii="Times New Roman" w:hAnsi="Times New Roman" w:cs="Times New Roman"/>
          <w:sz w:val="24"/>
          <w:szCs w:val="24"/>
          <w:u w:val="single"/>
        </w:rPr>
        <w:t>5</w:t>
      </w:r>
      <w:r>
        <w:rPr>
          <w:rFonts w:ascii="Times New Roman" w:hAnsi="Times New Roman" w:cs="Times New Roman"/>
          <w:sz w:val="24"/>
          <w:szCs w:val="24"/>
        </w:rPr>
        <w:t xml:space="preserve">: </w:t>
      </w:r>
      <w:r w:rsidRPr="00C556BE">
        <w:rPr>
          <w:rFonts w:ascii="Times New Roman" w:hAnsi="Times New Roman" w:cs="Times New Roman"/>
          <w:b/>
          <w:bCs/>
          <w:i/>
          <w:iCs/>
          <w:sz w:val="24"/>
          <w:szCs w:val="24"/>
        </w:rPr>
        <w:t xml:space="preserve">Data </w:t>
      </w:r>
      <w:r>
        <w:rPr>
          <w:rFonts w:ascii="Times New Roman" w:hAnsi="Times New Roman" w:cs="Times New Roman"/>
          <w:b/>
          <w:bCs/>
          <w:i/>
          <w:iCs/>
          <w:sz w:val="24"/>
          <w:szCs w:val="24"/>
        </w:rPr>
        <w:t>A</w:t>
      </w:r>
      <w:r w:rsidRPr="00C556BE">
        <w:rPr>
          <w:rFonts w:ascii="Times New Roman" w:hAnsi="Times New Roman" w:cs="Times New Roman"/>
          <w:b/>
          <w:bCs/>
          <w:i/>
          <w:iCs/>
          <w:sz w:val="24"/>
          <w:szCs w:val="24"/>
        </w:rPr>
        <w:t xml:space="preserve">nalysis and </w:t>
      </w:r>
      <w:r>
        <w:rPr>
          <w:rFonts w:ascii="Times New Roman" w:hAnsi="Times New Roman" w:cs="Times New Roman"/>
          <w:b/>
          <w:bCs/>
          <w:i/>
          <w:iCs/>
          <w:sz w:val="24"/>
          <w:szCs w:val="24"/>
        </w:rPr>
        <w:t>I</w:t>
      </w:r>
      <w:r w:rsidRPr="00C556BE">
        <w:rPr>
          <w:rFonts w:ascii="Times New Roman" w:hAnsi="Times New Roman" w:cs="Times New Roman"/>
          <w:b/>
          <w:bCs/>
          <w:i/>
          <w:iCs/>
          <w:sz w:val="24"/>
          <w:szCs w:val="24"/>
        </w:rPr>
        <w:t>nterpretation</w:t>
      </w:r>
    </w:p>
    <w:p w:rsidR="008771FB" w:rsidRDefault="008771FB" w:rsidP="008771FB">
      <w:pPr>
        <w:spacing w:after="0" w:line="240" w:lineRule="auto"/>
        <w:jc w:val="both"/>
        <w:rPr>
          <w:rFonts w:ascii="Times New Roman" w:hAnsi="Times New Roman" w:cs="Times New Roman"/>
          <w:sz w:val="24"/>
          <w:szCs w:val="24"/>
          <w:u w:val="single"/>
        </w:rPr>
      </w:pPr>
    </w:p>
    <w:p w:rsidR="008771FB" w:rsidRDefault="008771FB" w:rsidP="008771FB">
      <w:pPr>
        <w:spacing w:after="0" w:line="240" w:lineRule="auto"/>
        <w:jc w:val="both"/>
        <w:rPr>
          <w:rFonts w:ascii="Times New Roman" w:hAnsi="Times New Roman" w:cs="Times New Roman"/>
          <w:sz w:val="24"/>
          <w:szCs w:val="24"/>
          <w:u w:val="single"/>
        </w:rPr>
      </w:pPr>
    </w:p>
    <w:p w:rsidR="008771FB" w:rsidRDefault="008771FB" w:rsidP="008771FB">
      <w:pPr>
        <w:spacing w:after="0" w:line="240" w:lineRule="auto"/>
        <w:jc w:val="both"/>
        <w:rPr>
          <w:rFonts w:ascii="Times New Roman" w:hAnsi="Times New Roman" w:cs="Times New Roman"/>
          <w:sz w:val="24"/>
          <w:szCs w:val="24"/>
          <w:u w:val="single"/>
        </w:rPr>
      </w:pPr>
    </w:p>
    <w:p w:rsidR="008771FB" w:rsidRDefault="008771FB" w:rsidP="008771FB">
      <w:pPr>
        <w:spacing w:after="0" w:line="240" w:lineRule="auto"/>
        <w:jc w:val="both"/>
        <w:rPr>
          <w:rFonts w:ascii="Times New Roman" w:hAnsi="Times New Roman" w:cs="Times New Roman"/>
          <w:sz w:val="24"/>
          <w:szCs w:val="24"/>
        </w:rPr>
      </w:pPr>
      <w:r w:rsidRPr="00FB76F2">
        <w:rPr>
          <w:rFonts w:ascii="Times New Roman" w:hAnsi="Times New Roman" w:cs="Times New Roman"/>
          <w:sz w:val="24"/>
          <w:szCs w:val="24"/>
          <w:u w:val="single"/>
        </w:rPr>
        <w:t>Chapter-1:</w:t>
      </w:r>
      <w:r w:rsidRPr="009400BB">
        <w:rPr>
          <w:rFonts w:ascii="Times New Roman" w:hAnsi="Times New Roman" w:cs="Times New Roman"/>
          <w:sz w:val="24"/>
          <w:szCs w:val="24"/>
        </w:rPr>
        <w:t xml:space="preserve"> </w:t>
      </w:r>
      <w:r w:rsidRPr="00B81853">
        <w:rPr>
          <w:rFonts w:ascii="Times New Roman" w:hAnsi="Times New Roman" w:cs="Times New Roman"/>
          <w:b/>
          <w:bCs/>
          <w:i/>
          <w:iCs/>
          <w:sz w:val="24"/>
          <w:szCs w:val="24"/>
        </w:rPr>
        <w:t>Introduction and Background</w:t>
      </w:r>
      <w:r>
        <w:rPr>
          <w:rFonts w:ascii="Times New Roman" w:hAnsi="Times New Roman" w:cs="Times New Roman"/>
          <w:sz w:val="24"/>
          <w:szCs w:val="24"/>
        </w:rPr>
        <w:t>:</w:t>
      </w:r>
      <w:r w:rsidRPr="00B82288">
        <w:rPr>
          <w:rFonts w:ascii="Times New Roman" w:hAnsi="Times New Roman" w:cs="Times New Roman"/>
          <w:sz w:val="24"/>
          <w:szCs w:val="24"/>
        </w:rPr>
        <w:t xml:space="preserve"> </w:t>
      </w: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ind w:left="360" w:firstLine="720"/>
        <w:jc w:val="both"/>
        <w:rPr>
          <w:rFonts w:ascii="Times New Roman" w:hAnsi="Times New Roman" w:cs="Times New Roman"/>
          <w:sz w:val="24"/>
          <w:szCs w:val="24"/>
        </w:rPr>
      </w:pPr>
      <w:r w:rsidRPr="00B82288">
        <w:rPr>
          <w:rFonts w:ascii="Times New Roman" w:hAnsi="Times New Roman" w:cs="Times New Roman"/>
          <w:sz w:val="24"/>
          <w:szCs w:val="24"/>
        </w:rPr>
        <w:t>This</w:t>
      </w:r>
      <w:r>
        <w:rPr>
          <w:rFonts w:ascii="Times New Roman" w:hAnsi="Times New Roman" w:cs="Times New Roman"/>
          <w:sz w:val="24"/>
          <w:szCs w:val="24"/>
        </w:rPr>
        <w:t xml:space="preserve"> chapter will cover</w:t>
      </w:r>
    </w:p>
    <w:p w:rsidR="008771FB" w:rsidRDefault="008771FB" w:rsidP="008771FB">
      <w:pPr>
        <w:spacing w:after="0" w:line="240" w:lineRule="auto"/>
        <w:ind w:left="360" w:firstLine="720"/>
        <w:jc w:val="both"/>
        <w:rPr>
          <w:rFonts w:ascii="Times New Roman" w:hAnsi="Times New Roman" w:cs="Times New Roman"/>
          <w:sz w:val="24"/>
          <w:szCs w:val="24"/>
        </w:rPr>
      </w:pPr>
    </w:p>
    <w:p w:rsidR="008771FB" w:rsidRPr="005F4EC3" w:rsidRDefault="008771FB" w:rsidP="008771FB">
      <w:pPr>
        <w:pStyle w:val="ListParagraph"/>
        <w:numPr>
          <w:ilvl w:val="0"/>
          <w:numId w:val="2"/>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Why this document has been prepared</w:t>
      </w:r>
    </w:p>
    <w:p w:rsidR="008771FB" w:rsidRPr="005F4EC3" w:rsidRDefault="008771FB" w:rsidP="008771FB">
      <w:pPr>
        <w:pStyle w:val="ListParagraph"/>
        <w:numPr>
          <w:ilvl w:val="0"/>
          <w:numId w:val="2"/>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Who may be benefitted from this document</w:t>
      </w:r>
    </w:p>
    <w:p w:rsidR="008771FB" w:rsidRPr="005F4EC3" w:rsidRDefault="008771FB" w:rsidP="008771FB">
      <w:pPr>
        <w:pStyle w:val="ListParagraph"/>
        <w:numPr>
          <w:ilvl w:val="0"/>
          <w:numId w:val="2"/>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What improvement can be brought out in the future planning through the outputs of this Study</w:t>
      </w:r>
    </w:p>
    <w:p w:rsidR="008771FB" w:rsidRDefault="008771FB" w:rsidP="008771F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8771FB" w:rsidRDefault="008771FB" w:rsidP="008771FB">
      <w:pPr>
        <w:spacing w:after="0" w:line="240" w:lineRule="auto"/>
        <w:jc w:val="both"/>
        <w:rPr>
          <w:rFonts w:ascii="Times New Roman" w:hAnsi="Times New Roman" w:cs="Times New Roman"/>
          <w:sz w:val="24"/>
          <w:szCs w:val="24"/>
        </w:rPr>
      </w:pPr>
      <w:r w:rsidRPr="00EE704F">
        <w:rPr>
          <w:rFonts w:ascii="Times New Roman" w:hAnsi="Times New Roman" w:cs="Times New Roman"/>
          <w:sz w:val="24"/>
          <w:szCs w:val="24"/>
          <w:u w:val="single"/>
        </w:rPr>
        <w:t>Chapter-2:</w:t>
      </w:r>
      <w:r w:rsidRPr="009400BB">
        <w:rPr>
          <w:rFonts w:ascii="Times New Roman" w:hAnsi="Times New Roman" w:cs="Times New Roman"/>
          <w:sz w:val="24"/>
          <w:szCs w:val="24"/>
        </w:rPr>
        <w:t xml:space="preserve"> </w:t>
      </w:r>
      <w:r w:rsidRPr="00B81853">
        <w:rPr>
          <w:rFonts w:ascii="Times New Roman" w:hAnsi="Times New Roman" w:cs="Times New Roman"/>
          <w:b/>
          <w:bCs/>
          <w:i/>
          <w:iCs/>
          <w:sz w:val="24"/>
          <w:szCs w:val="24"/>
        </w:rPr>
        <w:t>Survey Methodology</w:t>
      </w:r>
      <w:r w:rsidRPr="00B81853">
        <w:rPr>
          <w:rFonts w:ascii="Times New Roman" w:hAnsi="Times New Roman" w:cs="Times New Roman"/>
          <w:sz w:val="24"/>
          <w:szCs w:val="24"/>
        </w:rPr>
        <w:t>:</w:t>
      </w:r>
      <w:r w:rsidRPr="009400BB">
        <w:rPr>
          <w:rFonts w:ascii="Times New Roman" w:hAnsi="Times New Roman" w:cs="Times New Roman"/>
          <w:sz w:val="24"/>
          <w:szCs w:val="24"/>
        </w:rPr>
        <w:t xml:space="preserve"> </w:t>
      </w: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ind w:left="360" w:firstLine="720"/>
        <w:jc w:val="both"/>
        <w:rPr>
          <w:rFonts w:ascii="Times New Roman" w:hAnsi="Times New Roman" w:cs="Times New Roman"/>
          <w:sz w:val="24"/>
          <w:szCs w:val="24"/>
        </w:rPr>
      </w:pPr>
      <w:r>
        <w:rPr>
          <w:rFonts w:ascii="Times New Roman" w:hAnsi="Times New Roman" w:cs="Times New Roman"/>
          <w:sz w:val="24"/>
          <w:szCs w:val="24"/>
        </w:rPr>
        <w:t>This Chapter deals with</w:t>
      </w:r>
    </w:p>
    <w:p w:rsidR="008771FB" w:rsidRDefault="008771FB" w:rsidP="008771FB">
      <w:pPr>
        <w:spacing w:after="0" w:line="240" w:lineRule="auto"/>
        <w:ind w:left="360" w:firstLine="720"/>
        <w:jc w:val="both"/>
        <w:rPr>
          <w:rFonts w:ascii="Times New Roman" w:hAnsi="Times New Roman" w:cs="Times New Roman"/>
          <w:sz w:val="24"/>
          <w:szCs w:val="24"/>
        </w:rPr>
      </w:pPr>
    </w:p>
    <w:p w:rsidR="008771FB" w:rsidRPr="005F4EC3" w:rsidRDefault="008771FB" w:rsidP="008771FB">
      <w:pPr>
        <w:pStyle w:val="ListParagraph"/>
        <w:numPr>
          <w:ilvl w:val="0"/>
          <w:numId w:val="3"/>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What is Sampling</w:t>
      </w:r>
    </w:p>
    <w:p w:rsidR="008771FB" w:rsidRPr="005F4EC3" w:rsidRDefault="008771FB" w:rsidP="008771FB">
      <w:pPr>
        <w:pStyle w:val="ListParagraph"/>
        <w:numPr>
          <w:ilvl w:val="0"/>
          <w:numId w:val="3"/>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 xml:space="preserve">Why Sampling </w:t>
      </w:r>
    </w:p>
    <w:p w:rsidR="008771FB" w:rsidRPr="005F4EC3" w:rsidRDefault="008771FB" w:rsidP="008771FB">
      <w:pPr>
        <w:pStyle w:val="ListParagraph"/>
        <w:numPr>
          <w:ilvl w:val="0"/>
          <w:numId w:val="3"/>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Types of Sampling</w:t>
      </w:r>
    </w:p>
    <w:p w:rsidR="008771FB" w:rsidRPr="005F4EC3" w:rsidRDefault="008771FB" w:rsidP="008771FB">
      <w:pPr>
        <w:pStyle w:val="ListParagraph"/>
        <w:numPr>
          <w:ilvl w:val="0"/>
          <w:numId w:val="3"/>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Sampling Methodology and design adopted in this study</w:t>
      </w:r>
    </w:p>
    <w:p w:rsidR="008771FB" w:rsidRPr="00EE704F"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jc w:val="both"/>
        <w:rPr>
          <w:rFonts w:ascii="Times New Roman" w:hAnsi="Times New Roman" w:cs="Times New Roman"/>
          <w:sz w:val="24"/>
          <w:szCs w:val="24"/>
        </w:rPr>
      </w:pPr>
      <w:r w:rsidRPr="00EE704F">
        <w:rPr>
          <w:rFonts w:ascii="Times New Roman" w:hAnsi="Times New Roman" w:cs="Times New Roman"/>
          <w:sz w:val="24"/>
          <w:szCs w:val="24"/>
          <w:u w:val="single"/>
        </w:rPr>
        <w:t>Chapter-3:</w:t>
      </w:r>
      <w:r w:rsidRPr="005F4EC3">
        <w:rPr>
          <w:rFonts w:ascii="Times New Roman" w:hAnsi="Times New Roman" w:cs="Times New Roman"/>
          <w:sz w:val="24"/>
          <w:szCs w:val="24"/>
        </w:rPr>
        <w:t xml:space="preserve"> </w:t>
      </w:r>
      <w:r w:rsidRPr="00B81853">
        <w:rPr>
          <w:rFonts w:ascii="Times New Roman" w:hAnsi="Times New Roman" w:cs="Times New Roman"/>
          <w:b/>
          <w:bCs/>
          <w:i/>
          <w:iCs/>
          <w:sz w:val="24"/>
          <w:szCs w:val="24"/>
        </w:rPr>
        <w:t>Designing of Questionnaire</w:t>
      </w:r>
      <w:r w:rsidRPr="005F4EC3">
        <w:rPr>
          <w:rFonts w:ascii="Times New Roman" w:hAnsi="Times New Roman" w:cs="Times New Roman"/>
          <w:b/>
          <w:bCs/>
          <w:i/>
          <w:iCs/>
          <w:sz w:val="24"/>
          <w:szCs w:val="24"/>
        </w:rPr>
        <w:t>:</w:t>
      </w:r>
      <w:r>
        <w:rPr>
          <w:rFonts w:ascii="Times New Roman" w:hAnsi="Times New Roman" w:cs="Times New Roman"/>
          <w:sz w:val="24"/>
          <w:szCs w:val="24"/>
        </w:rPr>
        <w:t xml:space="preserve"> </w:t>
      </w: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This Chapter will cover </w:t>
      </w:r>
    </w:p>
    <w:p w:rsidR="008771FB" w:rsidRDefault="008771FB" w:rsidP="008771FB">
      <w:pPr>
        <w:spacing w:after="0" w:line="240" w:lineRule="auto"/>
        <w:ind w:left="360" w:firstLine="720"/>
        <w:jc w:val="both"/>
        <w:rPr>
          <w:rFonts w:ascii="Times New Roman" w:hAnsi="Times New Roman" w:cs="Times New Roman"/>
          <w:sz w:val="24"/>
          <w:szCs w:val="24"/>
        </w:rPr>
      </w:pPr>
    </w:p>
    <w:p w:rsidR="008771FB" w:rsidRPr="005F4EC3" w:rsidRDefault="008771FB" w:rsidP="008771FB">
      <w:pPr>
        <w:pStyle w:val="ListParagraph"/>
        <w:numPr>
          <w:ilvl w:val="0"/>
          <w:numId w:val="4"/>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What variables/indicators are chosen for the study</w:t>
      </w:r>
    </w:p>
    <w:p w:rsidR="008771FB" w:rsidRPr="005F4EC3" w:rsidRDefault="008771FB" w:rsidP="008771FB">
      <w:pPr>
        <w:pStyle w:val="ListParagraph"/>
        <w:numPr>
          <w:ilvl w:val="0"/>
          <w:numId w:val="4"/>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What outputs are expected from these indicators</w:t>
      </w:r>
    </w:p>
    <w:p w:rsidR="008771FB" w:rsidRPr="00B82288"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jc w:val="both"/>
        <w:rPr>
          <w:rFonts w:ascii="Times New Roman" w:hAnsi="Times New Roman" w:cs="Times New Roman"/>
          <w:sz w:val="24"/>
          <w:szCs w:val="24"/>
        </w:rPr>
      </w:pPr>
      <w:r w:rsidRPr="00B82288">
        <w:rPr>
          <w:rFonts w:ascii="Times New Roman" w:hAnsi="Times New Roman" w:cs="Times New Roman"/>
          <w:sz w:val="24"/>
          <w:szCs w:val="24"/>
          <w:u w:val="single"/>
        </w:rPr>
        <w:t>Chapter-4:</w:t>
      </w:r>
      <w:r w:rsidRPr="005F4EC3">
        <w:rPr>
          <w:rFonts w:ascii="Times New Roman" w:hAnsi="Times New Roman" w:cs="Times New Roman"/>
          <w:sz w:val="24"/>
          <w:szCs w:val="24"/>
        </w:rPr>
        <w:t xml:space="preserve"> </w:t>
      </w:r>
      <w:r w:rsidRPr="00B81853">
        <w:rPr>
          <w:rFonts w:ascii="Times New Roman" w:hAnsi="Times New Roman" w:cs="Times New Roman"/>
          <w:b/>
          <w:bCs/>
          <w:i/>
          <w:iCs/>
          <w:sz w:val="24"/>
          <w:szCs w:val="24"/>
        </w:rPr>
        <w:t>Digital Data Collections tools</w:t>
      </w:r>
      <w:r w:rsidRPr="00B81853">
        <w:rPr>
          <w:rFonts w:ascii="Times New Roman" w:hAnsi="Times New Roman" w:cs="Times New Roman"/>
          <w:sz w:val="24"/>
          <w:szCs w:val="24"/>
        </w:rPr>
        <w:t>:</w:t>
      </w:r>
      <w:r>
        <w:rPr>
          <w:rFonts w:ascii="Times New Roman" w:hAnsi="Times New Roman" w:cs="Times New Roman"/>
          <w:sz w:val="24"/>
          <w:szCs w:val="24"/>
        </w:rPr>
        <w:t xml:space="preserve"> </w:t>
      </w: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ind w:left="360" w:firstLine="720"/>
        <w:jc w:val="both"/>
        <w:rPr>
          <w:rFonts w:ascii="Times New Roman" w:hAnsi="Times New Roman" w:cs="Times New Roman"/>
          <w:sz w:val="24"/>
          <w:szCs w:val="24"/>
        </w:rPr>
      </w:pPr>
      <w:r>
        <w:rPr>
          <w:rFonts w:ascii="Times New Roman" w:hAnsi="Times New Roman" w:cs="Times New Roman"/>
          <w:sz w:val="24"/>
          <w:szCs w:val="24"/>
        </w:rPr>
        <w:t>This chapter will include</w:t>
      </w:r>
    </w:p>
    <w:p w:rsidR="00095775" w:rsidRDefault="00095775" w:rsidP="008771FB">
      <w:pPr>
        <w:spacing w:after="0" w:line="240" w:lineRule="auto"/>
        <w:ind w:left="360" w:firstLine="720"/>
        <w:jc w:val="both"/>
        <w:rPr>
          <w:rFonts w:ascii="Times New Roman" w:hAnsi="Times New Roman" w:cs="Times New Roman"/>
          <w:sz w:val="24"/>
          <w:szCs w:val="24"/>
        </w:rPr>
      </w:pPr>
    </w:p>
    <w:p w:rsidR="00095775" w:rsidRPr="00463A10" w:rsidRDefault="00095775" w:rsidP="00095775">
      <w:pPr>
        <w:spacing w:after="0" w:line="240" w:lineRule="auto"/>
        <w:ind w:left="2160" w:hanging="720"/>
        <w:jc w:val="both"/>
        <w:rPr>
          <w:rFonts w:ascii="Times New Roman" w:hAnsi="Times New Roman" w:cs="Times New Roman"/>
          <w:sz w:val="24"/>
          <w:szCs w:val="24"/>
        </w:rPr>
      </w:pPr>
      <w:r w:rsidRPr="00463A10">
        <w:rPr>
          <w:rFonts w:ascii="Times New Roman" w:hAnsi="Times New Roman" w:cs="Times New Roman"/>
          <w:sz w:val="24"/>
          <w:szCs w:val="24"/>
        </w:rPr>
        <w:t>(</w:t>
      </w:r>
      <w:proofErr w:type="spellStart"/>
      <w:r w:rsidRPr="00463A10">
        <w:rPr>
          <w:rFonts w:ascii="Times New Roman" w:hAnsi="Times New Roman" w:cs="Times New Roman"/>
          <w:sz w:val="24"/>
          <w:szCs w:val="24"/>
        </w:rPr>
        <w:t>i</w:t>
      </w:r>
      <w:proofErr w:type="spellEnd"/>
      <w:r w:rsidRPr="00463A10">
        <w:rPr>
          <w:rFonts w:ascii="Times New Roman" w:hAnsi="Times New Roman" w:cs="Times New Roman"/>
          <w:sz w:val="24"/>
          <w:szCs w:val="24"/>
        </w:rPr>
        <w:t>)</w:t>
      </w:r>
      <w:r w:rsidRPr="00463A10">
        <w:rPr>
          <w:rFonts w:ascii="Times New Roman" w:hAnsi="Times New Roman" w:cs="Times New Roman"/>
          <w:sz w:val="24"/>
          <w:szCs w:val="24"/>
        </w:rPr>
        <w:tab/>
        <w:t>Necessities of Digital data collection and its benefits over paper based data collection</w:t>
      </w:r>
    </w:p>
    <w:p w:rsidR="00095775" w:rsidRPr="00463A10" w:rsidRDefault="00095775" w:rsidP="00095775">
      <w:pPr>
        <w:spacing w:after="0" w:line="240" w:lineRule="auto"/>
        <w:ind w:left="1440"/>
        <w:jc w:val="both"/>
        <w:rPr>
          <w:rFonts w:ascii="Times New Roman" w:hAnsi="Times New Roman" w:cs="Times New Roman"/>
          <w:sz w:val="24"/>
          <w:szCs w:val="24"/>
        </w:rPr>
      </w:pPr>
      <w:r w:rsidRPr="00463A10">
        <w:rPr>
          <w:rFonts w:ascii="Times New Roman" w:hAnsi="Times New Roman" w:cs="Times New Roman"/>
          <w:sz w:val="24"/>
          <w:szCs w:val="24"/>
        </w:rPr>
        <w:t>(ii)</w:t>
      </w:r>
      <w:r w:rsidRPr="00463A10">
        <w:rPr>
          <w:rFonts w:ascii="Times New Roman" w:hAnsi="Times New Roman" w:cs="Times New Roman"/>
          <w:sz w:val="24"/>
          <w:szCs w:val="24"/>
        </w:rPr>
        <w:tab/>
        <w:t>Digital data collection tools and platforms</w:t>
      </w:r>
    </w:p>
    <w:p w:rsidR="00095775" w:rsidRPr="00463A10" w:rsidRDefault="00095775" w:rsidP="00095775">
      <w:pPr>
        <w:spacing w:after="0" w:line="240" w:lineRule="auto"/>
        <w:ind w:left="2160" w:hanging="720"/>
        <w:jc w:val="both"/>
        <w:rPr>
          <w:rFonts w:ascii="Times New Roman" w:hAnsi="Times New Roman" w:cs="Times New Roman"/>
          <w:sz w:val="24"/>
          <w:szCs w:val="24"/>
        </w:rPr>
      </w:pPr>
      <w:r w:rsidRPr="00463A10">
        <w:rPr>
          <w:rFonts w:ascii="Times New Roman" w:hAnsi="Times New Roman" w:cs="Times New Roman"/>
          <w:sz w:val="24"/>
          <w:szCs w:val="24"/>
        </w:rPr>
        <w:t>(iii)</w:t>
      </w:r>
      <w:r w:rsidRPr="00463A10">
        <w:rPr>
          <w:rFonts w:ascii="Times New Roman" w:hAnsi="Times New Roman" w:cs="Times New Roman"/>
          <w:sz w:val="24"/>
          <w:szCs w:val="24"/>
        </w:rPr>
        <w:tab/>
        <w:t>Complete description of Open Data Kit (ODK) – components, operational aspects, data collection, extraction, integration and data diagnostics</w:t>
      </w:r>
    </w:p>
    <w:p w:rsidR="00095775" w:rsidRPr="00463A10" w:rsidRDefault="00095775" w:rsidP="00095775">
      <w:pPr>
        <w:spacing w:after="0" w:line="240" w:lineRule="auto"/>
        <w:ind w:left="2160" w:hanging="720"/>
        <w:jc w:val="both"/>
        <w:rPr>
          <w:rFonts w:ascii="Times New Roman" w:hAnsi="Times New Roman" w:cs="Times New Roman"/>
          <w:sz w:val="24"/>
          <w:szCs w:val="24"/>
        </w:rPr>
      </w:pPr>
      <w:proofErr w:type="gramStart"/>
      <w:r w:rsidRPr="00463A10">
        <w:rPr>
          <w:rFonts w:ascii="Times New Roman" w:hAnsi="Times New Roman" w:cs="Times New Roman"/>
          <w:sz w:val="24"/>
          <w:szCs w:val="24"/>
        </w:rPr>
        <w:t>(iv)</w:t>
      </w:r>
      <w:r w:rsidRPr="00463A10">
        <w:rPr>
          <w:rFonts w:ascii="Times New Roman" w:hAnsi="Times New Roman" w:cs="Times New Roman"/>
          <w:sz w:val="24"/>
          <w:szCs w:val="24"/>
        </w:rPr>
        <w:tab/>
        <w:t>Digital</w:t>
      </w:r>
      <w:proofErr w:type="gramEnd"/>
      <w:r w:rsidRPr="00463A10">
        <w:rPr>
          <w:rFonts w:ascii="Times New Roman" w:hAnsi="Times New Roman" w:cs="Times New Roman"/>
          <w:sz w:val="24"/>
          <w:szCs w:val="24"/>
        </w:rPr>
        <w:t xml:space="preserve"> database management (database naming convention, storage and sharing)</w:t>
      </w:r>
    </w:p>
    <w:p w:rsidR="008771FB" w:rsidRDefault="008771FB" w:rsidP="008771FB">
      <w:pPr>
        <w:spacing w:after="0" w:line="240" w:lineRule="auto"/>
        <w:jc w:val="both"/>
        <w:rPr>
          <w:rFonts w:ascii="Times New Roman" w:hAnsi="Times New Roman" w:cs="Times New Roman"/>
          <w:sz w:val="24"/>
          <w:szCs w:val="24"/>
        </w:rPr>
      </w:pPr>
    </w:p>
    <w:p w:rsidR="008771FB" w:rsidRPr="00B82288"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jc w:val="both"/>
        <w:rPr>
          <w:rFonts w:ascii="Times New Roman" w:hAnsi="Times New Roman" w:cs="Times New Roman"/>
          <w:sz w:val="24"/>
          <w:szCs w:val="24"/>
        </w:rPr>
      </w:pPr>
      <w:r w:rsidRPr="00B82288">
        <w:rPr>
          <w:rFonts w:ascii="Times New Roman" w:hAnsi="Times New Roman" w:cs="Times New Roman"/>
          <w:sz w:val="24"/>
          <w:szCs w:val="24"/>
          <w:u w:val="single"/>
        </w:rPr>
        <w:t>Chapter-5:</w:t>
      </w:r>
      <w:r w:rsidRPr="005F4EC3">
        <w:rPr>
          <w:rFonts w:ascii="Times New Roman" w:hAnsi="Times New Roman" w:cs="Times New Roman"/>
          <w:sz w:val="24"/>
          <w:szCs w:val="24"/>
        </w:rPr>
        <w:t xml:space="preserve"> </w:t>
      </w:r>
      <w:r w:rsidRPr="00B81853">
        <w:rPr>
          <w:rFonts w:ascii="Times New Roman" w:hAnsi="Times New Roman" w:cs="Times New Roman"/>
          <w:b/>
          <w:bCs/>
          <w:i/>
          <w:iCs/>
          <w:sz w:val="24"/>
          <w:szCs w:val="24"/>
        </w:rPr>
        <w:t>Data Analysis and Interpretation</w:t>
      </w:r>
      <w:r>
        <w:rPr>
          <w:rFonts w:ascii="Times New Roman" w:hAnsi="Times New Roman" w:cs="Times New Roman"/>
          <w:sz w:val="24"/>
          <w:szCs w:val="24"/>
        </w:rPr>
        <w:t xml:space="preserve">: </w:t>
      </w:r>
    </w:p>
    <w:p w:rsidR="008771FB" w:rsidRDefault="008771FB" w:rsidP="008771FB">
      <w:pPr>
        <w:spacing w:after="0" w:line="240" w:lineRule="auto"/>
        <w:jc w:val="both"/>
        <w:rPr>
          <w:rFonts w:ascii="Times New Roman" w:hAnsi="Times New Roman" w:cs="Times New Roman"/>
          <w:sz w:val="24"/>
          <w:szCs w:val="24"/>
        </w:rPr>
      </w:pPr>
    </w:p>
    <w:p w:rsidR="008771FB" w:rsidRDefault="008771FB" w:rsidP="008771FB">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This chapter will elaborate</w:t>
      </w:r>
    </w:p>
    <w:p w:rsidR="008771FB" w:rsidRDefault="008771FB" w:rsidP="008771FB">
      <w:pPr>
        <w:spacing w:after="0" w:line="240" w:lineRule="auto"/>
        <w:ind w:left="360" w:firstLine="720"/>
        <w:jc w:val="both"/>
        <w:rPr>
          <w:rFonts w:ascii="Times New Roman" w:hAnsi="Times New Roman" w:cs="Times New Roman"/>
          <w:sz w:val="24"/>
          <w:szCs w:val="24"/>
        </w:rPr>
      </w:pPr>
    </w:p>
    <w:p w:rsidR="008771FB" w:rsidRPr="005F4EC3" w:rsidRDefault="008771FB" w:rsidP="008771FB">
      <w:pPr>
        <w:pStyle w:val="ListParagraph"/>
        <w:numPr>
          <w:ilvl w:val="0"/>
          <w:numId w:val="6"/>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 xml:space="preserve">Basic concepts of statistical methods and tools </w:t>
      </w:r>
    </w:p>
    <w:p w:rsidR="008771FB" w:rsidRPr="005F4EC3" w:rsidRDefault="008771FB" w:rsidP="008771FB">
      <w:pPr>
        <w:pStyle w:val="ListParagraph"/>
        <w:numPr>
          <w:ilvl w:val="0"/>
          <w:numId w:val="6"/>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Analysis of data</w:t>
      </w:r>
    </w:p>
    <w:p w:rsidR="008771FB" w:rsidRDefault="008771FB" w:rsidP="008771FB">
      <w:pPr>
        <w:pStyle w:val="ListParagraph"/>
        <w:numPr>
          <w:ilvl w:val="0"/>
          <w:numId w:val="6"/>
        </w:numPr>
        <w:spacing w:after="0" w:line="240" w:lineRule="auto"/>
        <w:jc w:val="both"/>
        <w:rPr>
          <w:rFonts w:ascii="Times New Roman" w:hAnsi="Times New Roman" w:cs="Times New Roman"/>
          <w:i/>
          <w:iCs/>
          <w:sz w:val="24"/>
          <w:szCs w:val="24"/>
        </w:rPr>
      </w:pPr>
      <w:r w:rsidRPr="005F4EC3">
        <w:rPr>
          <w:rFonts w:ascii="Times New Roman" w:hAnsi="Times New Roman" w:cs="Times New Roman"/>
          <w:i/>
          <w:iCs/>
          <w:sz w:val="24"/>
          <w:szCs w:val="24"/>
        </w:rPr>
        <w:t>Interpretation of results</w:t>
      </w:r>
    </w:p>
    <w:p w:rsidR="00600262" w:rsidRDefault="00600262" w:rsidP="00600262">
      <w:pPr>
        <w:pStyle w:val="ListParagraph"/>
        <w:spacing w:after="0" w:line="240" w:lineRule="auto"/>
        <w:ind w:left="2160"/>
        <w:jc w:val="both"/>
        <w:rPr>
          <w:rFonts w:ascii="Times New Roman" w:hAnsi="Times New Roman" w:cs="Times New Roman"/>
          <w:i/>
          <w:iCs/>
          <w:sz w:val="24"/>
          <w:szCs w:val="24"/>
        </w:rPr>
      </w:pPr>
    </w:p>
    <w:p w:rsidR="00600262" w:rsidRDefault="00600262" w:rsidP="00600262">
      <w:pPr>
        <w:pStyle w:val="ListParagraph"/>
        <w:spacing w:after="0" w:line="240" w:lineRule="auto"/>
        <w:ind w:left="2160"/>
        <w:jc w:val="both"/>
        <w:rPr>
          <w:rFonts w:ascii="Times New Roman" w:hAnsi="Times New Roman" w:cs="Times New Roman"/>
          <w:i/>
          <w:iCs/>
          <w:sz w:val="24"/>
          <w:szCs w:val="24"/>
        </w:rPr>
      </w:pPr>
    </w:p>
    <w:p w:rsidR="00600262" w:rsidRDefault="00600262" w:rsidP="00600262">
      <w:pPr>
        <w:pStyle w:val="ListParagraph"/>
        <w:spacing w:after="0" w:line="240" w:lineRule="auto"/>
        <w:ind w:left="2160"/>
        <w:jc w:val="both"/>
        <w:rPr>
          <w:rFonts w:ascii="Times New Roman" w:hAnsi="Times New Roman" w:cs="Times New Roman"/>
          <w:i/>
          <w:iCs/>
          <w:sz w:val="24"/>
          <w:szCs w:val="24"/>
        </w:rPr>
      </w:pPr>
    </w:p>
    <w:p w:rsidR="00600262" w:rsidRDefault="00600262" w:rsidP="00600262">
      <w:pPr>
        <w:pStyle w:val="ListParagraph"/>
        <w:spacing w:after="0" w:line="240" w:lineRule="auto"/>
        <w:ind w:left="2160"/>
        <w:jc w:val="both"/>
        <w:rPr>
          <w:rFonts w:ascii="Times New Roman" w:hAnsi="Times New Roman" w:cs="Times New Roman"/>
          <w:i/>
          <w:iCs/>
          <w:sz w:val="24"/>
          <w:szCs w:val="24"/>
        </w:rPr>
      </w:pPr>
    </w:p>
    <w:p w:rsidR="00600262" w:rsidRDefault="00600262" w:rsidP="00600262">
      <w:pPr>
        <w:pStyle w:val="ListParagraph"/>
        <w:spacing w:after="0" w:line="240" w:lineRule="auto"/>
        <w:ind w:left="2160"/>
        <w:jc w:val="both"/>
        <w:rPr>
          <w:rFonts w:ascii="Times New Roman" w:hAnsi="Times New Roman" w:cs="Times New Roman"/>
          <w:i/>
          <w:iCs/>
          <w:sz w:val="24"/>
          <w:szCs w:val="24"/>
        </w:rPr>
      </w:pPr>
    </w:p>
    <w:p w:rsidR="00600262" w:rsidRDefault="00600262" w:rsidP="00600262">
      <w:pPr>
        <w:pStyle w:val="ListParagraph"/>
        <w:spacing w:after="0" w:line="240" w:lineRule="auto"/>
        <w:ind w:left="2160"/>
        <w:jc w:val="both"/>
        <w:rPr>
          <w:rFonts w:ascii="Times New Roman" w:hAnsi="Times New Roman" w:cs="Times New Roman"/>
          <w:i/>
          <w:iCs/>
          <w:sz w:val="24"/>
          <w:szCs w:val="24"/>
        </w:rPr>
      </w:pPr>
    </w:p>
    <w:p w:rsidR="00600262" w:rsidRPr="00600262" w:rsidRDefault="00600262" w:rsidP="00600262">
      <w:pPr>
        <w:spacing w:after="0" w:line="240" w:lineRule="auto"/>
        <w:jc w:val="both"/>
        <w:rPr>
          <w:rFonts w:ascii="Times New Roman" w:hAnsi="Times New Roman" w:cs="Times New Roman"/>
          <w:b/>
          <w:bCs/>
          <w:i/>
          <w:iCs/>
          <w:sz w:val="144"/>
          <w:szCs w:val="144"/>
        </w:rPr>
      </w:pPr>
      <w:r w:rsidRPr="00600262">
        <w:rPr>
          <w:rFonts w:ascii="Times New Roman" w:hAnsi="Times New Roman" w:cs="Times New Roman"/>
          <w:b/>
          <w:bCs/>
          <w:i/>
          <w:iCs/>
          <w:sz w:val="280"/>
          <w:szCs w:val="280"/>
        </w:rPr>
        <w:t>S</w:t>
      </w:r>
      <w:r w:rsidRPr="00600262">
        <w:rPr>
          <w:rFonts w:ascii="Times New Roman" w:hAnsi="Times New Roman" w:cs="Times New Roman"/>
          <w:b/>
          <w:bCs/>
          <w:i/>
          <w:iCs/>
          <w:sz w:val="144"/>
          <w:szCs w:val="144"/>
        </w:rPr>
        <w:t>urvey</w:t>
      </w:r>
    </w:p>
    <w:p w:rsidR="00600262" w:rsidRPr="00600262" w:rsidRDefault="00600262" w:rsidP="00600262">
      <w:pPr>
        <w:spacing w:after="0" w:line="240" w:lineRule="auto"/>
        <w:jc w:val="both"/>
        <w:rPr>
          <w:rFonts w:ascii="Times New Roman" w:hAnsi="Times New Roman" w:cs="Times New Roman"/>
          <w:b/>
          <w:bCs/>
          <w:i/>
          <w:iCs/>
          <w:sz w:val="144"/>
          <w:szCs w:val="144"/>
        </w:rPr>
      </w:pPr>
      <w:r w:rsidRPr="00600262">
        <w:rPr>
          <w:rFonts w:ascii="Times New Roman" w:hAnsi="Times New Roman" w:cs="Times New Roman"/>
          <w:b/>
          <w:bCs/>
          <w:i/>
          <w:iCs/>
          <w:sz w:val="280"/>
          <w:szCs w:val="280"/>
        </w:rPr>
        <w:t>M</w:t>
      </w:r>
      <w:r w:rsidRPr="00600262">
        <w:rPr>
          <w:rFonts w:ascii="Times New Roman" w:hAnsi="Times New Roman" w:cs="Times New Roman"/>
          <w:b/>
          <w:bCs/>
          <w:i/>
          <w:iCs/>
          <w:sz w:val="144"/>
          <w:szCs w:val="144"/>
        </w:rPr>
        <w:t>ethodology</w:t>
      </w:r>
    </w:p>
    <w:p w:rsidR="008F7A2F" w:rsidRDefault="008F7A2F" w:rsidP="008F7A2F">
      <w:pPr>
        <w:spacing w:line="240" w:lineRule="auto"/>
        <w:jc w:val="both"/>
        <w:rPr>
          <w:rFonts w:ascii="Times New Roman" w:hAnsi="Times New Roman" w:cs="Times New Roman"/>
          <w:b/>
          <w:i/>
          <w:sz w:val="24"/>
          <w:szCs w:val="24"/>
        </w:rPr>
      </w:pPr>
    </w:p>
    <w:p w:rsidR="00600262" w:rsidRDefault="00600262" w:rsidP="008F7A2F">
      <w:pPr>
        <w:spacing w:line="240" w:lineRule="auto"/>
        <w:jc w:val="both"/>
        <w:rPr>
          <w:rFonts w:ascii="Times New Roman" w:hAnsi="Times New Roman" w:cs="Times New Roman"/>
          <w:b/>
          <w:i/>
          <w:sz w:val="24"/>
          <w:szCs w:val="24"/>
        </w:rPr>
      </w:pPr>
    </w:p>
    <w:p w:rsidR="00600262" w:rsidRDefault="00600262" w:rsidP="008F7A2F">
      <w:pPr>
        <w:spacing w:line="240" w:lineRule="auto"/>
        <w:jc w:val="both"/>
        <w:rPr>
          <w:rFonts w:ascii="Times New Roman" w:hAnsi="Times New Roman" w:cs="Times New Roman"/>
          <w:b/>
          <w:i/>
          <w:sz w:val="24"/>
          <w:szCs w:val="24"/>
        </w:rPr>
      </w:pPr>
    </w:p>
    <w:p w:rsidR="00600262" w:rsidRDefault="00600262" w:rsidP="008F7A2F">
      <w:pPr>
        <w:spacing w:line="240" w:lineRule="auto"/>
        <w:jc w:val="both"/>
        <w:rPr>
          <w:rFonts w:ascii="Times New Roman" w:hAnsi="Times New Roman" w:cs="Times New Roman"/>
          <w:b/>
          <w:i/>
          <w:sz w:val="24"/>
          <w:szCs w:val="24"/>
        </w:rPr>
      </w:pPr>
    </w:p>
    <w:p w:rsidR="00600262" w:rsidRDefault="00600262" w:rsidP="008F7A2F">
      <w:pPr>
        <w:spacing w:line="240" w:lineRule="auto"/>
        <w:jc w:val="both"/>
        <w:rPr>
          <w:rFonts w:ascii="Times New Roman" w:hAnsi="Times New Roman" w:cs="Times New Roman"/>
          <w:b/>
          <w:i/>
          <w:sz w:val="24"/>
          <w:szCs w:val="24"/>
        </w:rPr>
      </w:pPr>
    </w:p>
    <w:p w:rsidR="00600262" w:rsidRDefault="00600262" w:rsidP="008F7A2F">
      <w:pPr>
        <w:spacing w:line="240" w:lineRule="auto"/>
        <w:jc w:val="both"/>
        <w:rPr>
          <w:rFonts w:ascii="Times New Roman" w:hAnsi="Times New Roman" w:cs="Times New Roman"/>
          <w:b/>
          <w:i/>
          <w:sz w:val="24"/>
          <w:szCs w:val="24"/>
        </w:rPr>
      </w:pPr>
    </w:p>
    <w:p w:rsidR="00600262" w:rsidRDefault="00600262" w:rsidP="008F7A2F">
      <w:pPr>
        <w:spacing w:line="240" w:lineRule="auto"/>
        <w:jc w:val="both"/>
        <w:rPr>
          <w:rFonts w:ascii="Times New Roman" w:hAnsi="Times New Roman" w:cs="Times New Roman"/>
          <w:b/>
          <w:i/>
          <w:sz w:val="24"/>
          <w:szCs w:val="24"/>
        </w:rPr>
      </w:pPr>
    </w:p>
    <w:p w:rsidR="00600262" w:rsidRDefault="00600262" w:rsidP="008F7A2F">
      <w:pPr>
        <w:spacing w:line="240" w:lineRule="auto"/>
        <w:jc w:val="both"/>
        <w:rPr>
          <w:rFonts w:ascii="Times New Roman" w:hAnsi="Times New Roman" w:cs="Times New Roman"/>
          <w:b/>
          <w:i/>
          <w:sz w:val="24"/>
          <w:szCs w:val="24"/>
        </w:rPr>
      </w:pPr>
    </w:p>
    <w:p w:rsidR="00600262" w:rsidRDefault="00600262" w:rsidP="008F7A2F">
      <w:pPr>
        <w:spacing w:line="240" w:lineRule="auto"/>
        <w:jc w:val="both"/>
        <w:rPr>
          <w:rFonts w:ascii="Times New Roman" w:hAnsi="Times New Roman" w:cs="Times New Roman"/>
          <w:b/>
          <w:i/>
          <w:sz w:val="24"/>
          <w:szCs w:val="24"/>
        </w:rPr>
      </w:pPr>
    </w:p>
    <w:p w:rsidR="00600262" w:rsidRDefault="00600262" w:rsidP="008F7A2F">
      <w:pPr>
        <w:spacing w:line="240" w:lineRule="auto"/>
        <w:jc w:val="both"/>
        <w:rPr>
          <w:rFonts w:ascii="Times New Roman" w:hAnsi="Times New Roman" w:cs="Times New Roman"/>
          <w:b/>
          <w:i/>
          <w:sz w:val="24"/>
          <w:szCs w:val="24"/>
        </w:rPr>
      </w:pPr>
    </w:p>
    <w:p w:rsidR="00600262" w:rsidRPr="00225072" w:rsidRDefault="00600262" w:rsidP="008F7A2F">
      <w:pPr>
        <w:spacing w:line="240" w:lineRule="auto"/>
        <w:jc w:val="both"/>
        <w:rPr>
          <w:rFonts w:ascii="Times New Roman" w:hAnsi="Times New Roman" w:cs="Times New Roman"/>
          <w:b/>
          <w:i/>
          <w:sz w:val="24"/>
          <w:szCs w:val="24"/>
        </w:rPr>
      </w:pPr>
    </w:p>
    <w:p w:rsidR="008F7A2F" w:rsidRPr="00013E86" w:rsidRDefault="008F7A2F" w:rsidP="008F7A2F">
      <w:pPr>
        <w:pStyle w:val="Heading1"/>
        <w:spacing w:line="240" w:lineRule="auto"/>
        <w:jc w:val="both"/>
        <w:rPr>
          <w:rFonts w:ascii="Times New Roman" w:eastAsiaTheme="minorHAnsi" w:hAnsi="Times New Roman" w:cs="Times New Roman"/>
          <w:b/>
          <w:i/>
          <w:color w:val="auto"/>
          <w:sz w:val="24"/>
          <w:szCs w:val="24"/>
          <w:lang w:val="en-IN"/>
        </w:rPr>
      </w:pPr>
      <w:bookmarkStart w:id="0" w:name="_Toc513980717"/>
      <w:r w:rsidRPr="00225072">
        <w:rPr>
          <w:rFonts w:ascii="Times New Roman" w:eastAsiaTheme="minorHAnsi" w:hAnsi="Times New Roman" w:cs="Times New Roman"/>
          <w:b/>
          <w:i/>
          <w:color w:val="auto"/>
          <w:sz w:val="24"/>
          <w:szCs w:val="24"/>
          <w:lang w:val="en-IN"/>
        </w:rPr>
        <w:lastRenderedPageBreak/>
        <w:t>2.</w:t>
      </w:r>
      <w:r w:rsidRPr="00013E86">
        <w:rPr>
          <w:rFonts w:ascii="Times New Roman" w:eastAsiaTheme="minorHAnsi" w:hAnsi="Times New Roman" w:cs="Times New Roman"/>
          <w:b/>
          <w:i/>
          <w:color w:val="auto"/>
          <w:sz w:val="24"/>
          <w:szCs w:val="24"/>
          <w:lang w:val="en-IN"/>
        </w:rPr>
        <w:t xml:space="preserve"> </w:t>
      </w:r>
      <w:bookmarkEnd w:id="0"/>
      <w:r w:rsidRPr="00B81853">
        <w:rPr>
          <w:rFonts w:ascii="Times New Roman" w:eastAsiaTheme="minorHAnsi" w:hAnsi="Times New Roman" w:cs="Times New Roman"/>
          <w:b/>
          <w:i/>
          <w:color w:val="auto"/>
          <w:sz w:val="24"/>
          <w:szCs w:val="24"/>
          <w:lang w:val="en-IN"/>
        </w:rPr>
        <w:t>Survey Methodology</w:t>
      </w:r>
    </w:p>
    <w:p w:rsidR="008F7A2F" w:rsidRPr="00013E86" w:rsidRDefault="008F7A2F" w:rsidP="008F7A2F">
      <w:pPr>
        <w:spacing w:line="240" w:lineRule="auto"/>
        <w:ind w:left="360"/>
        <w:jc w:val="both"/>
        <w:rPr>
          <w:rFonts w:ascii="Times New Roman" w:hAnsi="Times New Roman" w:cs="Times New Roman"/>
          <w:b/>
          <w:i/>
          <w:sz w:val="24"/>
          <w:szCs w:val="24"/>
        </w:rPr>
      </w:pPr>
    </w:p>
    <w:p w:rsidR="008F7A2F" w:rsidRPr="00013E86" w:rsidRDefault="008F7A2F" w:rsidP="008F7A2F">
      <w:pPr>
        <w:pStyle w:val="Heading2"/>
        <w:spacing w:line="240" w:lineRule="auto"/>
        <w:jc w:val="both"/>
        <w:rPr>
          <w:rFonts w:ascii="Times New Roman" w:eastAsiaTheme="minorHAnsi" w:hAnsi="Times New Roman" w:cs="Times New Roman"/>
          <w:b/>
          <w:bCs/>
          <w:i/>
          <w:iCs/>
          <w:color w:val="auto"/>
          <w:sz w:val="24"/>
          <w:szCs w:val="24"/>
        </w:rPr>
      </w:pPr>
      <w:bookmarkStart w:id="1" w:name="_Toc513980718"/>
      <w:r w:rsidRPr="00013E86">
        <w:rPr>
          <w:rFonts w:ascii="Times New Roman" w:eastAsiaTheme="minorHAnsi" w:hAnsi="Times New Roman" w:cs="Times New Roman"/>
          <w:b/>
          <w:bCs/>
          <w:i/>
          <w:iCs/>
          <w:color w:val="auto"/>
          <w:sz w:val="24"/>
          <w:szCs w:val="24"/>
        </w:rPr>
        <w:t>2.1 Methods of Data Collection</w:t>
      </w:r>
      <w:bookmarkEnd w:id="1"/>
    </w:p>
    <w:p w:rsidR="008F7A2F" w:rsidRPr="00013E86" w:rsidRDefault="008F7A2F" w:rsidP="008F7A2F">
      <w:pPr>
        <w:pStyle w:val="ListParagraph"/>
        <w:spacing w:line="240" w:lineRule="auto"/>
        <w:ind w:left="0"/>
        <w:jc w:val="both"/>
        <w:rPr>
          <w:rFonts w:ascii="Times New Roman" w:hAnsi="Times New Roman" w:cs="Times New Roman"/>
          <w:sz w:val="24"/>
          <w:szCs w:val="24"/>
        </w:rPr>
      </w:pPr>
      <w:r w:rsidRPr="00013E86">
        <w:rPr>
          <w:rFonts w:ascii="Times New Roman" w:hAnsi="Times New Roman" w:cs="Times New Roman"/>
          <w:sz w:val="24"/>
          <w:szCs w:val="24"/>
        </w:rPr>
        <w:t>There are several methods of data collection that can be utilized for Monitoring, Learning &amp; Evaluation (MLE). These methods fall into two broad categories:</w:t>
      </w:r>
    </w:p>
    <w:p w:rsidR="008F7A2F" w:rsidRPr="00013E86" w:rsidRDefault="008F7A2F" w:rsidP="008F7A2F">
      <w:pPr>
        <w:spacing w:line="240" w:lineRule="auto"/>
        <w:ind w:left="360"/>
        <w:jc w:val="both"/>
        <w:rPr>
          <w:rFonts w:ascii="Times New Roman" w:hAnsi="Times New Roman" w:cs="Times New Roman"/>
          <w:sz w:val="24"/>
          <w:szCs w:val="24"/>
        </w:rPr>
      </w:pPr>
      <w:r w:rsidRPr="00013E86">
        <w:rPr>
          <w:rFonts w:ascii="Times New Roman" w:hAnsi="Times New Roman" w:cs="Times New Roman"/>
          <w:sz w:val="24"/>
          <w:szCs w:val="24"/>
          <w:u w:val="single"/>
        </w:rPr>
        <w:t>Quantitative methods</w:t>
      </w:r>
      <w:r w:rsidRPr="00013E86">
        <w:rPr>
          <w:rFonts w:ascii="Times New Roman" w:hAnsi="Times New Roman" w:cs="Times New Roman"/>
          <w:sz w:val="24"/>
          <w:szCs w:val="24"/>
        </w:rPr>
        <w:t xml:space="preserve"> – Data are collected in a random sample of ‘observation units’, typically farm households. Random sampling is required to ensure that the sample is representative of a larger underlying population, e.g. farm households in the district. From each observation unit, the same set of information is elicited using a structured questionnaire. If the observation unit is the farm household, this means that each respondent farmer is asked exactly the same questions. Appropriate </w:t>
      </w:r>
      <w:ins w:id="2" w:author="dell" w:date="2019-03-10T15:17:00Z">
        <w:r w:rsidRPr="00013E86">
          <w:rPr>
            <w:rFonts w:ascii="Times New Roman" w:hAnsi="Times New Roman" w:cs="Times New Roman"/>
            <w:sz w:val="24"/>
            <w:szCs w:val="24"/>
          </w:rPr>
          <w:t>s</w:t>
        </w:r>
      </w:ins>
      <w:r w:rsidRPr="00013E86">
        <w:rPr>
          <w:rFonts w:ascii="Times New Roman" w:hAnsi="Times New Roman" w:cs="Times New Roman"/>
          <w:sz w:val="24"/>
          <w:szCs w:val="24"/>
        </w:rPr>
        <w:t xml:space="preserve">tatistical methods are used for data analysis. </w:t>
      </w:r>
    </w:p>
    <w:p w:rsidR="008F7A2F" w:rsidRPr="00013E86" w:rsidRDefault="008F7A2F" w:rsidP="008F7A2F">
      <w:pPr>
        <w:spacing w:line="240" w:lineRule="auto"/>
        <w:ind w:left="360"/>
        <w:jc w:val="both"/>
        <w:rPr>
          <w:rFonts w:ascii="Times New Roman" w:hAnsi="Times New Roman" w:cs="Times New Roman"/>
          <w:sz w:val="24"/>
          <w:szCs w:val="24"/>
        </w:rPr>
      </w:pPr>
      <w:r w:rsidRPr="00013E86">
        <w:rPr>
          <w:rFonts w:ascii="Times New Roman" w:hAnsi="Times New Roman" w:cs="Times New Roman"/>
          <w:sz w:val="24"/>
          <w:szCs w:val="24"/>
          <w:u w:val="single"/>
        </w:rPr>
        <w:t>Example</w:t>
      </w:r>
      <w:r w:rsidRPr="00013E86">
        <w:rPr>
          <w:rFonts w:ascii="Times New Roman" w:hAnsi="Times New Roman" w:cs="Times New Roman"/>
          <w:sz w:val="24"/>
          <w:szCs w:val="24"/>
        </w:rPr>
        <w:t xml:space="preserve">: We collect data on wheat yields from a random sample of farm households in district X. If our sample is sufficiently large, the average yield we find in our sample will be an adequate </w:t>
      </w:r>
      <w:r w:rsidRPr="00013E86">
        <w:rPr>
          <w:rFonts w:ascii="Times New Roman" w:hAnsi="Times New Roman" w:cs="Times New Roman"/>
          <w:i/>
          <w:sz w:val="24"/>
          <w:szCs w:val="24"/>
        </w:rPr>
        <w:t>estimate</w:t>
      </w:r>
      <w:r w:rsidRPr="00013E86">
        <w:rPr>
          <w:rFonts w:ascii="Times New Roman" w:hAnsi="Times New Roman" w:cs="Times New Roman"/>
          <w:sz w:val="24"/>
          <w:szCs w:val="24"/>
        </w:rPr>
        <w:t xml:space="preserve"> of the average yield that farmers in district X attain overall. </w:t>
      </w:r>
    </w:p>
    <w:p w:rsidR="008F7A2F" w:rsidRPr="00013E86" w:rsidRDefault="008F7A2F" w:rsidP="008F7A2F">
      <w:pPr>
        <w:spacing w:line="240" w:lineRule="auto"/>
        <w:ind w:left="360"/>
        <w:jc w:val="both"/>
        <w:rPr>
          <w:rFonts w:ascii="Times New Roman" w:hAnsi="Times New Roman" w:cs="Times New Roman"/>
          <w:sz w:val="24"/>
          <w:szCs w:val="24"/>
        </w:rPr>
      </w:pPr>
      <w:r w:rsidRPr="00013E86">
        <w:rPr>
          <w:rFonts w:ascii="Times New Roman" w:hAnsi="Times New Roman" w:cs="Times New Roman"/>
          <w:sz w:val="24"/>
          <w:szCs w:val="24"/>
          <w:u w:val="single"/>
        </w:rPr>
        <w:t>Qualitative</w:t>
      </w:r>
      <w:r w:rsidRPr="00013E86">
        <w:rPr>
          <w:rFonts w:ascii="Times New Roman" w:hAnsi="Times New Roman" w:cs="Times New Roman"/>
          <w:sz w:val="24"/>
          <w:szCs w:val="24"/>
        </w:rPr>
        <w:t xml:space="preserve"> – This approach is commonly used when the research topic is complex and requires deeper understanding. Focus group discussion (FGD) and key informant interviews (KII) are some of the very popular methods to collect data. Other than in the quantitative approach, we will prepare an </w:t>
      </w:r>
      <w:r w:rsidRPr="00013E86">
        <w:rPr>
          <w:rFonts w:ascii="Times New Roman" w:hAnsi="Times New Roman" w:cs="Times New Roman"/>
          <w:i/>
          <w:sz w:val="24"/>
          <w:szCs w:val="24"/>
        </w:rPr>
        <w:t>interview guideline</w:t>
      </w:r>
      <w:r w:rsidRPr="00013E86">
        <w:rPr>
          <w:rFonts w:ascii="Times New Roman" w:hAnsi="Times New Roman" w:cs="Times New Roman"/>
          <w:sz w:val="24"/>
          <w:szCs w:val="24"/>
        </w:rPr>
        <w:t xml:space="preserve"> for data collection, rather than a questionnaire with fully formulated questions and potential response options. The guideline helps us ensure that we cover all relevant aspects during the interviews/discussions, but each such event will differ from the other. For instance, when we discuss a given topic with two groups of farmers separately, the two groups will almost certainly give different kinds of reactions and inputs, leading the discussion in somewhat different directions. It is the task of the researcher to react flexibly and follow up on such diverse inputs, rather than sticking to a list of pre-defined questions, as is done in a quantitative survey.</w:t>
      </w:r>
    </w:p>
    <w:p w:rsidR="008F7A2F" w:rsidRPr="00013E86" w:rsidRDefault="008F7A2F" w:rsidP="008F7A2F">
      <w:pPr>
        <w:pStyle w:val="ListParagraph"/>
        <w:spacing w:line="240" w:lineRule="auto"/>
        <w:ind w:left="0"/>
        <w:contextualSpacing w:val="0"/>
        <w:jc w:val="both"/>
        <w:rPr>
          <w:rFonts w:ascii="Times New Roman" w:hAnsi="Times New Roman" w:cs="Times New Roman"/>
          <w:sz w:val="24"/>
          <w:szCs w:val="24"/>
        </w:rPr>
      </w:pPr>
      <w:r w:rsidRPr="00013E86">
        <w:rPr>
          <w:rFonts w:ascii="Times New Roman" w:hAnsi="Times New Roman" w:cs="Times New Roman"/>
          <w:sz w:val="24"/>
          <w:szCs w:val="24"/>
        </w:rPr>
        <w:t xml:space="preserve">Both quantitative and qualitative methods have their own merits and limitations. None is ‘better’ than the other; rather, the two approaches complement each other, and which of the two is more appropriate depends on the research question to be addressed. If we want to get a ‘representative’ picture of what practices farmers are using, how these technologies are performing, and what farmers’ perceptions are regarding the benefits of these practices and the constraints to their adoption, we need to use the quantitative approach. If we want to delve into great depth or get farmers’ views on sensitive or highly complex issues, or we want to investigate particularly contrasting cases/settings, we should pursue the qualitative approach. When we follow a qualitative approach, we often select the villages where we conduct FGDs or KIIs according to certain criteria, e.g. villages with good market access versus very remote villages; this means that, in contrast to the quantitative approach, we often use purposive sampling rather than random sampling to select our research villages. Findings from qualitative research </w:t>
      </w:r>
      <w:r w:rsidRPr="00013E86">
        <w:rPr>
          <w:rFonts w:ascii="Times New Roman" w:hAnsi="Times New Roman" w:cs="Times New Roman"/>
          <w:i/>
          <w:sz w:val="24"/>
          <w:szCs w:val="24"/>
        </w:rPr>
        <w:t>cannot</w:t>
      </w:r>
      <w:r w:rsidRPr="00013E86">
        <w:rPr>
          <w:rFonts w:ascii="Times New Roman" w:hAnsi="Times New Roman" w:cs="Times New Roman"/>
          <w:sz w:val="24"/>
          <w:szCs w:val="24"/>
        </w:rPr>
        <w:t xml:space="preserve"> be generalized to the population, but they can be used to highlight (contrasting) cases or conditions that require further investigation. Consequently, the sample size (e.g. number of selected villages) in qualitative research is usually very small (say, not more than 10 villages). </w:t>
      </w:r>
    </w:p>
    <w:p w:rsidR="008F7A2F" w:rsidRPr="00013E86" w:rsidRDefault="008F7A2F" w:rsidP="008F7A2F">
      <w:pPr>
        <w:pStyle w:val="ListParagraph"/>
        <w:spacing w:line="240" w:lineRule="auto"/>
        <w:ind w:left="0"/>
        <w:contextualSpacing w:val="0"/>
        <w:jc w:val="both"/>
        <w:rPr>
          <w:rFonts w:ascii="Times New Roman" w:hAnsi="Times New Roman" w:cs="Times New Roman"/>
          <w:sz w:val="24"/>
          <w:szCs w:val="24"/>
        </w:rPr>
      </w:pPr>
      <w:r w:rsidRPr="00013E86">
        <w:rPr>
          <w:rFonts w:ascii="Times New Roman" w:hAnsi="Times New Roman" w:cs="Times New Roman"/>
          <w:sz w:val="24"/>
          <w:szCs w:val="24"/>
        </w:rPr>
        <w:t>Often, a ‘mixed-methods’ approach is recommended, combining the strengths of both quantitative and qualitative approaches. Following is an overview of the advantages and disadvantages of the two approaches.</w:t>
      </w:r>
    </w:p>
    <w:tbl>
      <w:tblPr>
        <w:tblStyle w:val="TableGrid"/>
        <w:tblpPr w:leftFromText="180" w:rightFromText="180" w:vertAnchor="text" w:horzAnchor="margin" w:tblpXSpec="center" w:tblpY="1"/>
        <w:tblW w:w="0" w:type="auto"/>
        <w:tblLook w:val="04A0" w:firstRow="1" w:lastRow="0" w:firstColumn="1" w:lastColumn="0" w:noHBand="0" w:noVBand="1"/>
      </w:tblPr>
      <w:tblGrid>
        <w:gridCol w:w="680"/>
        <w:gridCol w:w="4108"/>
        <w:gridCol w:w="4410"/>
      </w:tblGrid>
      <w:tr w:rsidR="00B10644" w:rsidRPr="00013E86" w:rsidTr="00600262">
        <w:trPr>
          <w:trHeight w:val="602"/>
        </w:trPr>
        <w:tc>
          <w:tcPr>
            <w:tcW w:w="680" w:type="dxa"/>
            <w:vAlign w:val="center"/>
          </w:tcPr>
          <w:p w:rsidR="008F7A2F" w:rsidRPr="00013E86" w:rsidRDefault="008F7A2F" w:rsidP="00600262">
            <w:pPr>
              <w:pStyle w:val="ListParagraph"/>
              <w:ind w:left="0"/>
              <w:jc w:val="both"/>
              <w:rPr>
                <w:rFonts w:ascii="Times New Roman" w:hAnsi="Times New Roman" w:cs="Times New Roman"/>
                <w:sz w:val="24"/>
                <w:szCs w:val="24"/>
              </w:rPr>
            </w:pPr>
          </w:p>
        </w:tc>
        <w:tc>
          <w:tcPr>
            <w:tcW w:w="4108" w:type="dxa"/>
            <w:shd w:val="clear" w:color="auto" w:fill="F2F2F2" w:themeFill="background1" w:themeFillShade="F2"/>
            <w:vAlign w:val="center"/>
          </w:tcPr>
          <w:p w:rsidR="008F7A2F" w:rsidRPr="00013E86" w:rsidRDefault="008F7A2F" w:rsidP="00600262">
            <w:pPr>
              <w:pStyle w:val="ListParagraph"/>
              <w:ind w:left="0"/>
              <w:jc w:val="both"/>
              <w:rPr>
                <w:rFonts w:ascii="Times New Roman" w:hAnsi="Times New Roman" w:cs="Times New Roman"/>
                <w:b/>
                <w:sz w:val="24"/>
                <w:szCs w:val="24"/>
              </w:rPr>
            </w:pPr>
            <w:r w:rsidRPr="00013E86">
              <w:rPr>
                <w:rFonts w:ascii="Times New Roman" w:hAnsi="Times New Roman" w:cs="Times New Roman"/>
                <w:b/>
                <w:sz w:val="24"/>
                <w:szCs w:val="24"/>
              </w:rPr>
              <w:t>Quantitative</w:t>
            </w:r>
          </w:p>
        </w:tc>
        <w:tc>
          <w:tcPr>
            <w:tcW w:w="4410" w:type="dxa"/>
            <w:shd w:val="clear" w:color="auto" w:fill="F2F2F2" w:themeFill="background1" w:themeFillShade="F2"/>
            <w:vAlign w:val="center"/>
          </w:tcPr>
          <w:p w:rsidR="008F7A2F" w:rsidRPr="00013E86" w:rsidRDefault="008F7A2F" w:rsidP="00600262">
            <w:pPr>
              <w:pStyle w:val="ListParagraph"/>
              <w:ind w:left="0"/>
              <w:jc w:val="both"/>
              <w:rPr>
                <w:rFonts w:ascii="Times New Roman" w:hAnsi="Times New Roman" w:cs="Times New Roman"/>
                <w:b/>
                <w:sz w:val="24"/>
                <w:szCs w:val="24"/>
              </w:rPr>
            </w:pPr>
            <w:r w:rsidRPr="00013E86">
              <w:rPr>
                <w:rFonts w:ascii="Times New Roman" w:hAnsi="Times New Roman" w:cs="Times New Roman"/>
                <w:b/>
                <w:sz w:val="24"/>
                <w:szCs w:val="24"/>
              </w:rPr>
              <w:t>Qualitative</w:t>
            </w:r>
          </w:p>
        </w:tc>
      </w:tr>
      <w:tr w:rsidR="00B10644" w:rsidRPr="00013E86" w:rsidTr="00600262">
        <w:trPr>
          <w:cantSplit/>
          <w:trHeight w:val="1134"/>
        </w:trPr>
        <w:tc>
          <w:tcPr>
            <w:tcW w:w="680" w:type="dxa"/>
            <w:shd w:val="clear" w:color="auto" w:fill="F2F2F2" w:themeFill="background1" w:themeFillShade="F2"/>
            <w:textDirection w:val="btLr"/>
            <w:vAlign w:val="center"/>
          </w:tcPr>
          <w:p w:rsidR="008F7A2F" w:rsidRPr="00013E86" w:rsidRDefault="008F7A2F" w:rsidP="00600262">
            <w:pPr>
              <w:pStyle w:val="ListParagraph"/>
              <w:ind w:left="113" w:right="113"/>
              <w:jc w:val="both"/>
              <w:rPr>
                <w:rFonts w:ascii="Times New Roman" w:hAnsi="Times New Roman" w:cs="Times New Roman"/>
                <w:b/>
                <w:sz w:val="24"/>
                <w:szCs w:val="24"/>
              </w:rPr>
            </w:pPr>
            <w:r w:rsidRPr="00013E86">
              <w:rPr>
                <w:rFonts w:ascii="Times New Roman" w:hAnsi="Times New Roman" w:cs="Times New Roman"/>
                <w:b/>
                <w:sz w:val="24"/>
                <w:szCs w:val="24"/>
              </w:rPr>
              <w:t>Advantages</w:t>
            </w:r>
          </w:p>
        </w:tc>
        <w:tc>
          <w:tcPr>
            <w:tcW w:w="4108" w:type="dxa"/>
            <w:vAlign w:val="center"/>
          </w:tcPr>
          <w:p w:rsidR="008F7A2F" w:rsidRPr="00013E86" w:rsidRDefault="008F7A2F" w:rsidP="008F7A2F">
            <w:pPr>
              <w:pStyle w:val="ListParagraph"/>
              <w:numPr>
                <w:ilvl w:val="0"/>
                <w:numId w:val="7"/>
              </w:numPr>
              <w:spacing w:after="0" w:line="240" w:lineRule="auto"/>
              <w:ind w:left="263" w:hanging="180"/>
              <w:jc w:val="both"/>
              <w:rPr>
                <w:rFonts w:ascii="Times New Roman" w:hAnsi="Times New Roman" w:cs="Times New Roman"/>
                <w:sz w:val="24"/>
                <w:szCs w:val="24"/>
              </w:rPr>
            </w:pPr>
            <w:r w:rsidRPr="00013E86">
              <w:rPr>
                <w:rFonts w:ascii="Times New Roman" w:hAnsi="Times New Roman" w:cs="Times New Roman"/>
                <w:sz w:val="24"/>
                <w:szCs w:val="24"/>
              </w:rPr>
              <w:t>Results can be extrapolated to a larger, underlying population</w:t>
            </w:r>
          </w:p>
          <w:p w:rsidR="008F7A2F" w:rsidRPr="00013E86" w:rsidRDefault="008F7A2F" w:rsidP="008F7A2F">
            <w:pPr>
              <w:pStyle w:val="ListParagraph"/>
              <w:numPr>
                <w:ilvl w:val="0"/>
                <w:numId w:val="7"/>
              </w:numPr>
              <w:spacing w:after="0" w:line="240" w:lineRule="auto"/>
              <w:ind w:left="263" w:hanging="180"/>
              <w:jc w:val="both"/>
              <w:rPr>
                <w:rFonts w:ascii="Times New Roman" w:hAnsi="Times New Roman" w:cs="Times New Roman"/>
                <w:sz w:val="24"/>
                <w:szCs w:val="24"/>
              </w:rPr>
            </w:pPr>
            <w:r w:rsidRPr="00013E86">
              <w:rPr>
                <w:rFonts w:ascii="Times New Roman" w:hAnsi="Times New Roman" w:cs="Times New Roman"/>
                <w:sz w:val="24"/>
                <w:szCs w:val="24"/>
              </w:rPr>
              <w:t>Efficient and easy digital data collection using structured questionnaire</w:t>
            </w:r>
          </w:p>
          <w:p w:rsidR="008F7A2F" w:rsidRPr="00013E86" w:rsidRDefault="008F7A2F" w:rsidP="008F7A2F">
            <w:pPr>
              <w:pStyle w:val="ListParagraph"/>
              <w:numPr>
                <w:ilvl w:val="0"/>
                <w:numId w:val="7"/>
              </w:numPr>
              <w:spacing w:after="0" w:line="240" w:lineRule="auto"/>
              <w:ind w:left="263" w:hanging="180"/>
              <w:jc w:val="both"/>
              <w:rPr>
                <w:rFonts w:ascii="Times New Roman" w:hAnsi="Times New Roman" w:cs="Times New Roman"/>
                <w:sz w:val="24"/>
                <w:szCs w:val="24"/>
              </w:rPr>
            </w:pPr>
            <w:r w:rsidRPr="00013E86">
              <w:rPr>
                <w:rFonts w:ascii="Times New Roman" w:hAnsi="Times New Roman" w:cs="Times New Roman"/>
                <w:sz w:val="24"/>
                <w:szCs w:val="24"/>
              </w:rPr>
              <w:t>Relatively quick basic statistical data analysis</w:t>
            </w:r>
          </w:p>
        </w:tc>
        <w:tc>
          <w:tcPr>
            <w:tcW w:w="4410" w:type="dxa"/>
            <w:vAlign w:val="center"/>
          </w:tcPr>
          <w:p w:rsidR="008F7A2F" w:rsidRPr="00013E86" w:rsidRDefault="008F7A2F" w:rsidP="008F7A2F">
            <w:pPr>
              <w:pStyle w:val="ListParagraph"/>
              <w:numPr>
                <w:ilvl w:val="0"/>
                <w:numId w:val="7"/>
              </w:numPr>
              <w:spacing w:after="0" w:line="240" w:lineRule="auto"/>
              <w:ind w:left="252" w:hanging="180"/>
              <w:jc w:val="both"/>
              <w:rPr>
                <w:rFonts w:ascii="Times New Roman" w:hAnsi="Times New Roman" w:cs="Times New Roman"/>
                <w:sz w:val="24"/>
                <w:szCs w:val="24"/>
              </w:rPr>
            </w:pPr>
            <w:r w:rsidRPr="00013E86">
              <w:rPr>
                <w:rFonts w:ascii="Times New Roman" w:hAnsi="Times New Roman" w:cs="Times New Roman"/>
                <w:sz w:val="24"/>
                <w:szCs w:val="24"/>
              </w:rPr>
              <w:t>Information can be obtained relatively quickly and inexpensively</w:t>
            </w:r>
          </w:p>
          <w:p w:rsidR="008F7A2F" w:rsidRPr="00013E86" w:rsidRDefault="008F7A2F" w:rsidP="008F7A2F">
            <w:pPr>
              <w:pStyle w:val="ListParagraph"/>
              <w:numPr>
                <w:ilvl w:val="0"/>
                <w:numId w:val="7"/>
              </w:numPr>
              <w:spacing w:after="0" w:line="240" w:lineRule="auto"/>
              <w:ind w:left="252" w:hanging="180"/>
              <w:jc w:val="both"/>
              <w:rPr>
                <w:rFonts w:ascii="Times New Roman" w:hAnsi="Times New Roman" w:cs="Times New Roman"/>
                <w:sz w:val="24"/>
                <w:szCs w:val="24"/>
              </w:rPr>
            </w:pPr>
            <w:r w:rsidRPr="00013E86">
              <w:rPr>
                <w:rFonts w:ascii="Times New Roman" w:hAnsi="Times New Roman" w:cs="Times New Roman"/>
                <w:sz w:val="24"/>
                <w:szCs w:val="24"/>
              </w:rPr>
              <w:t>More suitable for sensitive or complex issues than quantitative approach</w:t>
            </w:r>
          </w:p>
          <w:p w:rsidR="008F7A2F" w:rsidRPr="00013E86" w:rsidRDefault="008F7A2F" w:rsidP="008F7A2F">
            <w:pPr>
              <w:pStyle w:val="ListParagraph"/>
              <w:numPr>
                <w:ilvl w:val="0"/>
                <w:numId w:val="7"/>
              </w:numPr>
              <w:spacing w:after="0" w:line="240" w:lineRule="auto"/>
              <w:ind w:left="252" w:hanging="180"/>
              <w:jc w:val="both"/>
              <w:rPr>
                <w:rFonts w:ascii="Times New Roman" w:hAnsi="Times New Roman" w:cs="Times New Roman"/>
                <w:sz w:val="24"/>
                <w:szCs w:val="24"/>
              </w:rPr>
            </w:pPr>
            <w:r w:rsidRPr="00013E86">
              <w:rPr>
                <w:rFonts w:ascii="Times New Roman" w:hAnsi="Times New Roman" w:cs="Times New Roman"/>
                <w:sz w:val="24"/>
                <w:szCs w:val="24"/>
              </w:rPr>
              <w:t>Flexibility to follow up on unexpected aspects as they arise during data collection</w:t>
            </w:r>
          </w:p>
          <w:p w:rsidR="008F7A2F" w:rsidRPr="00013E86" w:rsidRDefault="008F7A2F" w:rsidP="008F7A2F">
            <w:pPr>
              <w:pStyle w:val="ListParagraph"/>
              <w:numPr>
                <w:ilvl w:val="0"/>
                <w:numId w:val="7"/>
              </w:numPr>
              <w:spacing w:after="0" w:line="240" w:lineRule="auto"/>
              <w:ind w:left="252" w:hanging="180"/>
              <w:jc w:val="both"/>
              <w:rPr>
                <w:rFonts w:ascii="Times New Roman" w:hAnsi="Times New Roman" w:cs="Times New Roman"/>
                <w:sz w:val="24"/>
                <w:szCs w:val="24"/>
              </w:rPr>
            </w:pPr>
            <w:r w:rsidRPr="00013E86">
              <w:rPr>
                <w:rFonts w:ascii="Times New Roman" w:hAnsi="Times New Roman" w:cs="Times New Roman"/>
                <w:sz w:val="24"/>
                <w:szCs w:val="24"/>
              </w:rPr>
              <w:t>Useful for preceding a quantitative survey (which are the important issues to ask about?) or for following up on specific survey results in greater depth</w:t>
            </w:r>
          </w:p>
        </w:tc>
      </w:tr>
      <w:tr w:rsidR="00B10644" w:rsidRPr="00013E86" w:rsidTr="00600262">
        <w:trPr>
          <w:cantSplit/>
          <w:trHeight w:val="1134"/>
        </w:trPr>
        <w:tc>
          <w:tcPr>
            <w:tcW w:w="680" w:type="dxa"/>
            <w:shd w:val="clear" w:color="auto" w:fill="F2F2F2" w:themeFill="background1" w:themeFillShade="F2"/>
            <w:textDirection w:val="btLr"/>
            <w:vAlign w:val="center"/>
          </w:tcPr>
          <w:p w:rsidR="008F7A2F" w:rsidRPr="00013E86" w:rsidRDefault="008F7A2F" w:rsidP="00600262">
            <w:pPr>
              <w:pStyle w:val="ListParagraph"/>
              <w:ind w:left="113" w:right="113"/>
              <w:jc w:val="both"/>
              <w:rPr>
                <w:rFonts w:ascii="Times New Roman" w:hAnsi="Times New Roman" w:cs="Times New Roman"/>
                <w:b/>
                <w:sz w:val="24"/>
                <w:szCs w:val="24"/>
              </w:rPr>
            </w:pPr>
            <w:r w:rsidRPr="00013E86">
              <w:rPr>
                <w:rFonts w:ascii="Times New Roman" w:hAnsi="Times New Roman" w:cs="Times New Roman"/>
                <w:b/>
                <w:sz w:val="24"/>
                <w:szCs w:val="24"/>
              </w:rPr>
              <w:t>Disadvantages</w:t>
            </w:r>
          </w:p>
        </w:tc>
        <w:tc>
          <w:tcPr>
            <w:tcW w:w="4108" w:type="dxa"/>
            <w:vAlign w:val="center"/>
          </w:tcPr>
          <w:p w:rsidR="008F7A2F" w:rsidRPr="00013E86" w:rsidRDefault="008F7A2F" w:rsidP="008F7A2F">
            <w:pPr>
              <w:pStyle w:val="ListParagraph"/>
              <w:numPr>
                <w:ilvl w:val="0"/>
                <w:numId w:val="7"/>
              </w:numPr>
              <w:spacing w:after="0" w:line="240" w:lineRule="auto"/>
              <w:ind w:left="263" w:hanging="180"/>
              <w:jc w:val="both"/>
              <w:rPr>
                <w:rFonts w:ascii="Times New Roman" w:hAnsi="Times New Roman" w:cs="Times New Roman"/>
                <w:sz w:val="24"/>
                <w:szCs w:val="24"/>
              </w:rPr>
            </w:pPr>
            <w:r w:rsidRPr="00013E86">
              <w:rPr>
                <w:rFonts w:ascii="Times New Roman" w:hAnsi="Times New Roman" w:cs="Times New Roman"/>
                <w:sz w:val="24"/>
                <w:szCs w:val="24"/>
              </w:rPr>
              <w:t>Relatively costly and time-consuming, depending on sample size</w:t>
            </w:r>
          </w:p>
          <w:p w:rsidR="008F7A2F" w:rsidRPr="00013E86" w:rsidRDefault="008F7A2F" w:rsidP="008F7A2F">
            <w:pPr>
              <w:pStyle w:val="ListParagraph"/>
              <w:numPr>
                <w:ilvl w:val="0"/>
                <w:numId w:val="7"/>
              </w:numPr>
              <w:spacing w:after="0" w:line="240" w:lineRule="auto"/>
              <w:ind w:left="263" w:hanging="180"/>
              <w:jc w:val="both"/>
              <w:rPr>
                <w:rFonts w:ascii="Times New Roman" w:hAnsi="Times New Roman" w:cs="Times New Roman"/>
                <w:sz w:val="24"/>
                <w:szCs w:val="24"/>
              </w:rPr>
            </w:pPr>
            <w:r w:rsidRPr="00013E86">
              <w:rPr>
                <w:rFonts w:ascii="Times New Roman" w:hAnsi="Times New Roman" w:cs="Times New Roman"/>
                <w:sz w:val="24"/>
                <w:szCs w:val="24"/>
              </w:rPr>
              <w:t>Less suitable for sensitive or highly complex issues (e.g. power relations etc.)</w:t>
            </w:r>
          </w:p>
          <w:p w:rsidR="008F7A2F" w:rsidRPr="00013E86" w:rsidRDefault="008F7A2F" w:rsidP="008F7A2F">
            <w:pPr>
              <w:pStyle w:val="ListParagraph"/>
              <w:numPr>
                <w:ilvl w:val="0"/>
                <w:numId w:val="7"/>
              </w:numPr>
              <w:spacing w:after="0" w:line="240" w:lineRule="auto"/>
              <w:ind w:left="263" w:hanging="180"/>
              <w:jc w:val="both"/>
              <w:rPr>
                <w:rFonts w:ascii="Times New Roman" w:hAnsi="Times New Roman" w:cs="Times New Roman"/>
                <w:sz w:val="24"/>
                <w:szCs w:val="24"/>
              </w:rPr>
            </w:pPr>
            <w:r w:rsidRPr="00013E86">
              <w:rPr>
                <w:rFonts w:ascii="Times New Roman" w:hAnsi="Times New Roman" w:cs="Times New Roman"/>
                <w:sz w:val="24"/>
                <w:szCs w:val="24"/>
              </w:rPr>
              <w:t>Statistical data analysis requires at least minimum proficiency in using a computer (e.g. MS Excel)</w:t>
            </w:r>
          </w:p>
        </w:tc>
        <w:tc>
          <w:tcPr>
            <w:tcW w:w="4410" w:type="dxa"/>
            <w:vAlign w:val="center"/>
          </w:tcPr>
          <w:p w:rsidR="008F7A2F" w:rsidRPr="00013E86" w:rsidRDefault="008F7A2F" w:rsidP="008F7A2F">
            <w:pPr>
              <w:pStyle w:val="ListParagraph"/>
              <w:numPr>
                <w:ilvl w:val="0"/>
                <w:numId w:val="7"/>
              </w:numPr>
              <w:spacing w:after="0" w:line="240" w:lineRule="auto"/>
              <w:ind w:left="252" w:hanging="180"/>
              <w:jc w:val="both"/>
              <w:rPr>
                <w:rFonts w:ascii="Times New Roman" w:hAnsi="Times New Roman" w:cs="Times New Roman"/>
                <w:sz w:val="24"/>
                <w:szCs w:val="24"/>
              </w:rPr>
            </w:pPr>
            <w:r w:rsidRPr="00013E86">
              <w:rPr>
                <w:rFonts w:ascii="Times New Roman" w:hAnsi="Times New Roman" w:cs="Times New Roman"/>
                <w:sz w:val="24"/>
                <w:szCs w:val="24"/>
              </w:rPr>
              <w:t xml:space="preserve">Results </w:t>
            </w:r>
            <w:r w:rsidRPr="00013E86">
              <w:rPr>
                <w:rFonts w:ascii="Times New Roman" w:hAnsi="Times New Roman" w:cs="Times New Roman"/>
                <w:i/>
                <w:sz w:val="24"/>
                <w:szCs w:val="24"/>
              </w:rPr>
              <w:t>cannot</w:t>
            </w:r>
            <w:r w:rsidRPr="00013E86">
              <w:rPr>
                <w:rFonts w:ascii="Times New Roman" w:hAnsi="Times New Roman" w:cs="Times New Roman"/>
                <w:sz w:val="24"/>
                <w:szCs w:val="24"/>
              </w:rPr>
              <w:t xml:space="preserve"> be extrapolated to a larger population (e.g., each FGD represents a </w:t>
            </w:r>
            <w:r w:rsidRPr="00013E86">
              <w:rPr>
                <w:rFonts w:ascii="Times New Roman" w:hAnsi="Times New Roman" w:cs="Times New Roman"/>
                <w:i/>
                <w:sz w:val="24"/>
                <w:szCs w:val="24"/>
              </w:rPr>
              <w:t>case study</w:t>
            </w:r>
            <w:r w:rsidRPr="00013E86">
              <w:rPr>
                <w:rFonts w:ascii="Times New Roman" w:hAnsi="Times New Roman" w:cs="Times New Roman"/>
                <w:sz w:val="24"/>
                <w:szCs w:val="24"/>
              </w:rPr>
              <w:t>)</w:t>
            </w:r>
          </w:p>
          <w:p w:rsidR="008F7A2F" w:rsidRPr="00013E86" w:rsidRDefault="008F7A2F" w:rsidP="008F7A2F">
            <w:pPr>
              <w:pStyle w:val="ListParagraph"/>
              <w:numPr>
                <w:ilvl w:val="0"/>
                <w:numId w:val="7"/>
              </w:numPr>
              <w:spacing w:after="0" w:line="240" w:lineRule="auto"/>
              <w:ind w:left="252" w:hanging="180"/>
              <w:jc w:val="both"/>
              <w:rPr>
                <w:rFonts w:ascii="Times New Roman" w:hAnsi="Times New Roman" w:cs="Times New Roman"/>
                <w:sz w:val="24"/>
                <w:szCs w:val="24"/>
              </w:rPr>
            </w:pPr>
            <w:r w:rsidRPr="00013E86">
              <w:rPr>
                <w:rFonts w:ascii="Times New Roman" w:hAnsi="Times New Roman" w:cs="Times New Roman"/>
                <w:sz w:val="24"/>
                <w:szCs w:val="24"/>
              </w:rPr>
              <w:t>Results are easily biased by dominant FGD participants or less knowledgeable key informants</w:t>
            </w:r>
          </w:p>
          <w:p w:rsidR="008F7A2F" w:rsidRPr="00013E86" w:rsidRDefault="008F7A2F" w:rsidP="008F7A2F">
            <w:pPr>
              <w:pStyle w:val="ListParagraph"/>
              <w:numPr>
                <w:ilvl w:val="0"/>
                <w:numId w:val="7"/>
              </w:numPr>
              <w:spacing w:after="0" w:line="240" w:lineRule="auto"/>
              <w:ind w:left="252" w:hanging="180"/>
              <w:jc w:val="both"/>
              <w:rPr>
                <w:rFonts w:ascii="Times New Roman" w:hAnsi="Times New Roman" w:cs="Times New Roman"/>
                <w:sz w:val="24"/>
                <w:szCs w:val="24"/>
              </w:rPr>
            </w:pPr>
            <w:r w:rsidRPr="00013E86">
              <w:rPr>
                <w:rFonts w:ascii="Times New Roman" w:hAnsi="Times New Roman" w:cs="Times New Roman"/>
                <w:sz w:val="24"/>
                <w:szCs w:val="24"/>
              </w:rPr>
              <w:t>Data collection requires greater skill than applying a structured questionnaire</w:t>
            </w:r>
          </w:p>
          <w:p w:rsidR="008F7A2F" w:rsidRPr="00013E86" w:rsidRDefault="008F7A2F" w:rsidP="008F7A2F">
            <w:pPr>
              <w:pStyle w:val="ListParagraph"/>
              <w:numPr>
                <w:ilvl w:val="0"/>
                <w:numId w:val="7"/>
              </w:numPr>
              <w:spacing w:after="0" w:line="240" w:lineRule="auto"/>
              <w:ind w:left="252" w:hanging="180"/>
              <w:jc w:val="both"/>
              <w:rPr>
                <w:rFonts w:ascii="Times New Roman" w:hAnsi="Times New Roman" w:cs="Times New Roman"/>
                <w:sz w:val="24"/>
                <w:szCs w:val="24"/>
              </w:rPr>
            </w:pPr>
            <w:r w:rsidRPr="00013E86">
              <w:rPr>
                <w:rFonts w:ascii="Times New Roman" w:hAnsi="Times New Roman" w:cs="Times New Roman"/>
                <w:sz w:val="24"/>
                <w:szCs w:val="24"/>
              </w:rPr>
              <w:t>Proper analysis can be difficult  and time-consuming</w:t>
            </w:r>
          </w:p>
        </w:tc>
      </w:tr>
    </w:tbl>
    <w:p w:rsidR="008F7A2F" w:rsidRPr="00013E86" w:rsidRDefault="008F7A2F" w:rsidP="008F7A2F">
      <w:pPr>
        <w:pStyle w:val="ListParagraph"/>
        <w:spacing w:line="240" w:lineRule="auto"/>
        <w:ind w:left="0"/>
        <w:jc w:val="both"/>
        <w:rPr>
          <w:rFonts w:ascii="Times New Roman" w:hAnsi="Times New Roman" w:cs="Times New Roman"/>
          <w:sz w:val="24"/>
          <w:szCs w:val="24"/>
        </w:rPr>
      </w:pPr>
    </w:p>
    <w:p w:rsidR="008F7A2F" w:rsidRPr="00013E86" w:rsidRDefault="008F7A2F" w:rsidP="008F7A2F">
      <w:pPr>
        <w:pStyle w:val="Heading2"/>
        <w:spacing w:line="240" w:lineRule="auto"/>
        <w:jc w:val="both"/>
        <w:rPr>
          <w:rFonts w:ascii="Times New Roman" w:eastAsiaTheme="minorHAnsi" w:hAnsi="Times New Roman" w:cs="Times New Roman"/>
          <w:b/>
          <w:bCs/>
          <w:i/>
          <w:iCs/>
          <w:color w:val="auto"/>
          <w:sz w:val="24"/>
          <w:szCs w:val="24"/>
        </w:rPr>
      </w:pPr>
      <w:bookmarkStart w:id="3" w:name="_Toc513980719"/>
      <w:r w:rsidRPr="00013E86">
        <w:rPr>
          <w:rFonts w:ascii="Times New Roman" w:eastAsiaTheme="minorHAnsi" w:hAnsi="Times New Roman" w:cs="Times New Roman"/>
          <w:b/>
          <w:bCs/>
          <w:i/>
          <w:iCs/>
          <w:color w:val="auto"/>
          <w:sz w:val="24"/>
          <w:szCs w:val="24"/>
        </w:rPr>
        <w:t>2 Random sampling</w:t>
      </w:r>
      <w:bookmarkEnd w:id="3"/>
    </w:p>
    <w:p w:rsidR="008F7A2F" w:rsidRPr="00013E86" w:rsidRDefault="008F7A2F" w:rsidP="008F7A2F">
      <w:pPr>
        <w:pStyle w:val="ListParagraph"/>
        <w:spacing w:line="240" w:lineRule="auto"/>
        <w:ind w:left="0"/>
        <w:contextualSpacing w:val="0"/>
        <w:jc w:val="both"/>
        <w:rPr>
          <w:rFonts w:ascii="Times New Roman" w:eastAsia="Times New Roman" w:hAnsi="Times New Roman" w:cs="Times New Roman"/>
          <w:sz w:val="24"/>
          <w:szCs w:val="24"/>
          <w:lang w:eastAsia="en-IN"/>
        </w:rPr>
      </w:pPr>
      <w:r w:rsidRPr="00013E86">
        <w:rPr>
          <w:rFonts w:ascii="Times New Roman" w:hAnsi="Times New Roman" w:cs="Times New Roman"/>
          <w:sz w:val="24"/>
          <w:szCs w:val="24"/>
        </w:rPr>
        <w:t>Random sampling is a basic requirement for the quantitative approach of data collection, as is typically applied in a household survey. However, random sampling is also applicable to crop-cut surveys, as the objective is to obtain a yield estimate that is representative of the underlying</w:t>
      </w:r>
      <w:ins w:id="4" w:author="dell" w:date="2019-03-10T15:20:00Z">
        <w:r w:rsidRPr="00013E86">
          <w:rPr>
            <w:rFonts w:ascii="Times New Roman" w:hAnsi="Times New Roman" w:cs="Times New Roman"/>
            <w:sz w:val="24"/>
            <w:szCs w:val="24"/>
          </w:rPr>
          <w:t xml:space="preserve"> </w:t>
        </w:r>
      </w:ins>
      <w:r w:rsidRPr="00013E86">
        <w:rPr>
          <w:rFonts w:ascii="Times New Roman" w:hAnsi="Times New Roman" w:cs="Times New Roman"/>
          <w:sz w:val="24"/>
          <w:szCs w:val="24"/>
        </w:rPr>
        <w:t xml:space="preserve">population. Since random sampling is so important, </w:t>
      </w:r>
      <w:r w:rsidRPr="00013E86">
        <w:rPr>
          <w:rFonts w:ascii="Times New Roman" w:eastAsia="Times New Roman" w:hAnsi="Times New Roman" w:cs="Times New Roman"/>
          <w:sz w:val="24"/>
          <w:szCs w:val="24"/>
          <w:lang w:eastAsia="en-IN"/>
        </w:rPr>
        <w:t>in the following we will describe the steps involved in random sampling in detail, to serve as a practical guideline.</w:t>
      </w:r>
    </w:p>
    <w:p w:rsidR="008F7A2F" w:rsidRPr="00013E86" w:rsidRDefault="008F7A2F" w:rsidP="008F7A2F">
      <w:pPr>
        <w:pStyle w:val="Heading3"/>
        <w:spacing w:line="240" w:lineRule="auto"/>
        <w:jc w:val="both"/>
        <w:rPr>
          <w:rFonts w:ascii="Times New Roman" w:eastAsia="Times New Roman" w:hAnsi="Times New Roman" w:cs="Times New Roman"/>
          <w:b/>
          <w:bCs/>
          <w:i/>
          <w:iCs/>
          <w:color w:val="auto"/>
          <w:lang w:eastAsia="en-IN"/>
        </w:rPr>
      </w:pPr>
      <w:bookmarkStart w:id="5" w:name="_Toc513980720"/>
      <w:r w:rsidRPr="00013E86">
        <w:rPr>
          <w:rFonts w:ascii="Times New Roman" w:eastAsia="Times New Roman" w:hAnsi="Times New Roman" w:cs="Times New Roman"/>
          <w:b/>
          <w:bCs/>
          <w:i/>
          <w:iCs/>
          <w:color w:val="auto"/>
          <w:lang w:eastAsia="en-IN"/>
        </w:rPr>
        <w:t>2.1 Important terms and steps</w:t>
      </w:r>
      <w:bookmarkEnd w:id="5"/>
    </w:p>
    <w:p w:rsidR="008F7A2F" w:rsidRPr="00013E86" w:rsidRDefault="008F7A2F" w:rsidP="008F7A2F">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bCs/>
          <w:i/>
          <w:iCs/>
          <w:sz w:val="24"/>
          <w:szCs w:val="24"/>
          <w:lang w:val="de-DE" w:eastAsia="en-IN"/>
        </w:rPr>
        <w:t>Element (or observation unit)</w:t>
      </w:r>
      <w:r w:rsidRPr="00013E86">
        <w:rPr>
          <w:rFonts w:ascii="Times New Roman" w:eastAsia="Times New Roman" w:hAnsi="Times New Roman" w:cs="Times New Roman"/>
          <w:b/>
          <w:bCs/>
          <w:sz w:val="24"/>
          <w:szCs w:val="24"/>
          <w:lang w:val="de-DE" w:eastAsia="en-IN"/>
        </w:rPr>
        <w:t>:</w:t>
      </w:r>
      <w:r w:rsidRPr="00013E86">
        <w:rPr>
          <w:rFonts w:ascii="Times New Roman" w:eastAsia="Times New Roman" w:hAnsi="Times New Roman" w:cs="Times New Roman"/>
          <w:sz w:val="24"/>
          <w:szCs w:val="24"/>
          <w:lang w:val="de-DE" w:eastAsia="en-IN"/>
        </w:rPr>
        <w:t xml:space="preserve"> This is the unit about which information is sought (e.g., a farm household).</w:t>
      </w:r>
    </w:p>
    <w:p w:rsidR="008F7A2F" w:rsidRPr="00013E86" w:rsidRDefault="008F7A2F" w:rsidP="008F7A2F">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bCs/>
          <w:i/>
          <w:iCs/>
          <w:sz w:val="24"/>
          <w:szCs w:val="24"/>
          <w:lang w:val="de-DE" w:eastAsia="en-IN"/>
        </w:rPr>
        <w:t>Sampling unit</w:t>
      </w:r>
      <w:r w:rsidRPr="00013E86">
        <w:rPr>
          <w:rFonts w:ascii="Times New Roman" w:eastAsia="Times New Roman" w:hAnsi="Times New Roman" w:cs="Times New Roman"/>
          <w:b/>
          <w:bCs/>
          <w:sz w:val="24"/>
          <w:szCs w:val="24"/>
          <w:lang w:val="de-DE" w:eastAsia="en-IN"/>
        </w:rPr>
        <w:t>:</w:t>
      </w:r>
      <w:r w:rsidRPr="00013E86">
        <w:rPr>
          <w:rFonts w:ascii="Times New Roman" w:eastAsia="Times New Roman" w:hAnsi="Times New Roman" w:cs="Times New Roman"/>
          <w:i/>
          <w:iCs/>
          <w:sz w:val="24"/>
          <w:szCs w:val="24"/>
          <w:lang w:val="de-DE" w:eastAsia="en-IN"/>
        </w:rPr>
        <w:t xml:space="preserve"> </w:t>
      </w:r>
      <w:r w:rsidRPr="00013E86">
        <w:rPr>
          <w:rFonts w:ascii="Times New Roman" w:eastAsia="Times New Roman" w:hAnsi="Times New Roman" w:cs="Times New Roman"/>
          <w:sz w:val="24"/>
          <w:szCs w:val="24"/>
          <w:lang w:val="de-DE" w:eastAsia="en-IN"/>
        </w:rPr>
        <w:t xml:space="preserve">This is the element or elements available for selection at a given stage in the sampling process. Usually, in a first stage, villages are our sampling unit, and, in a second stage, farm households are our sampling unit (see section </w:t>
      </w:r>
      <w:r w:rsidRPr="00013E86">
        <w:rPr>
          <w:rFonts w:ascii="Times New Roman" w:eastAsia="Times New Roman" w:hAnsi="Times New Roman" w:cs="Times New Roman"/>
          <w:i/>
          <w:sz w:val="24"/>
          <w:szCs w:val="24"/>
          <w:lang w:val="de-DE" w:eastAsia="en-IN"/>
        </w:rPr>
        <w:t>Sampling procedure</w:t>
      </w:r>
      <w:r w:rsidRPr="00013E86">
        <w:rPr>
          <w:rFonts w:ascii="Times New Roman" w:eastAsia="Times New Roman" w:hAnsi="Times New Roman" w:cs="Times New Roman"/>
          <w:sz w:val="24"/>
          <w:szCs w:val="24"/>
          <w:lang w:val="de-DE" w:eastAsia="en-IN"/>
        </w:rPr>
        <w:t xml:space="preserve"> below) </w:t>
      </w:r>
    </w:p>
    <w:p w:rsidR="008F7A2F" w:rsidRPr="00013E86" w:rsidRDefault="008F7A2F" w:rsidP="008F7A2F">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bCs/>
          <w:i/>
          <w:iCs/>
          <w:sz w:val="24"/>
          <w:szCs w:val="24"/>
          <w:lang w:val="de-DE" w:eastAsia="en-IN"/>
        </w:rPr>
        <w:t>Sampling frame</w:t>
      </w:r>
      <w:r w:rsidRPr="00013E86">
        <w:rPr>
          <w:rFonts w:ascii="Times New Roman" w:eastAsia="Times New Roman" w:hAnsi="Times New Roman" w:cs="Times New Roman"/>
          <w:b/>
          <w:bCs/>
          <w:sz w:val="24"/>
          <w:szCs w:val="24"/>
          <w:lang w:val="de-DE" w:eastAsia="en-IN"/>
        </w:rPr>
        <w:t>:</w:t>
      </w:r>
      <w:r w:rsidRPr="00013E86">
        <w:rPr>
          <w:rFonts w:ascii="Times New Roman" w:eastAsia="Times New Roman" w:hAnsi="Times New Roman" w:cs="Times New Roman"/>
          <w:sz w:val="24"/>
          <w:szCs w:val="24"/>
          <w:lang w:val="de-DE" w:eastAsia="en-IN"/>
        </w:rPr>
        <w:t xml:space="preserve"> This is the list of sampling units available for selection.</w:t>
      </w:r>
    </w:p>
    <w:p w:rsidR="008F7A2F" w:rsidRPr="00013E86" w:rsidRDefault="008F7A2F" w:rsidP="008F7A2F">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bCs/>
          <w:i/>
          <w:iCs/>
          <w:sz w:val="24"/>
          <w:szCs w:val="24"/>
          <w:lang w:val="de-DE" w:eastAsia="en-IN"/>
        </w:rPr>
        <w:t>Population (or universe)</w:t>
      </w:r>
      <w:r w:rsidRPr="00013E86">
        <w:rPr>
          <w:rFonts w:ascii="Times New Roman" w:eastAsia="Times New Roman" w:hAnsi="Times New Roman" w:cs="Times New Roman"/>
          <w:b/>
          <w:bCs/>
          <w:sz w:val="24"/>
          <w:szCs w:val="24"/>
          <w:lang w:val="de-DE" w:eastAsia="en-IN"/>
        </w:rPr>
        <w:t>:</w:t>
      </w:r>
      <w:r w:rsidRPr="00013E86">
        <w:rPr>
          <w:rFonts w:ascii="Times New Roman" w:eastAsia="Times New Roman" w:hAnsi="Times New Roman" w:cs="Times New Roman"/>
          <w:sz w:val="24"/>
          <w:szCs w:val="24"/>
          <w:lang w:val="de-DE" w:eastAsia="en-IN"/>
        </w:rPr>
        <w:t xml:space="preserve"> This is the aggregate of all the elements defined prior to selection of the sample. A properly designated population must be defined in terms of (possible definitions in parentheses):</w:t>
      </w:r>
    </w:p>
    <w:p w:rsidR="008F7A2F" w:rsidRPr="00013E86" w:rsidRDefault="008F7A2F" w:rsidP="008F7A2F">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bCs/>
          <w:sz w:val="24"/>
          <w:szCs w:val="24"/>
          <w:lang w:val="de-DE" w:eastAsia="en-IN"/>
        </w:rPr>
        <w:t>Elements</w:t>
      </w:r>
      <w:r w:rsidRPr="00013E86">
        <w:rPr>
          <w:rFonts w:ascii="Times New Roman" w:eastAsia="Times New Roman" w:hAnsi="Times New Roman" w:cs="Times New Roman"/>
          <w:sz w:val="24"/>
          <w:szCs w:val="24"/>
          <w:lang w:val="de-DE" w:eastAsia="en-IN"/>
        </w:rPr>
        <w:t xml:space="preserve"> (farm households)</w:t>
      </w:r>
    </w:p>
    <w:p w:rsidR="008F7A2F" w:rsidRPr="00013E86" w:rsidRDefault="008F7A2F" w:rsidP="008F7A2F">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bCs/>
          <w:sz w:val="24"/>
          <w:szCs w:val="24"/>
          <w:lang w:val="de-DE" w:eastAsia="en-IN"/>
        </w:rPr>
        <w:lastRenderedPageBreak/>
        <w:t>Sampling units</w:t>
      </w:r>
      <w:r w:rsidRPr="00013E86">
        <w:rPr>
          <w:rFonts w:ascii="Times New Roman" w:eastAsia="Times New Roman" w:hAnsi="Times New Roman" w:cs="Times New Roman"/>
          <w:sz w:val="24"/>
          <w:szCs w:val="24"/>
          <w:lang w:val="de-DE" w:eastAsia="en-IN"/>
        </w:rPr>
        <w:t xml:space="preserve"> (villages first, then farm households, being defined as households that were involved in farming in the rabi season)</w:t>
      </w:r>
    </w:p>
    <w:p w:rsidR="008F7A2F" w:rsidRPr="00013E86" w:rsidRDefault="008F7A2F" w:rsidP="008F7A2F">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bCs/>
          <w:sz w:val="24"/>
          <w:szCs w:val="24"/>
          <w:lang w:val="de-DE" w:eastAsia="en-IN"/>
        </w:rPr>
        <w:t>Extent</w:t>
      </w:r>
      <w:r w:rsidRPr="00013E86">
        <w:rPr>
          <w:rFonts w:ascii="Times New Roman" w:eastAsia="Times New Roman" w:hAnsi="Times New Roman" w:cs="Times New Roman"/>
          <w:sz w:val="24"/>
          <w:szCs w:val="24"/>
          <w:lang w:val="de-DE" w:eastAsia="en-IN"/>
        </w:rPr>
        <w:t xml:space="preserve"> (One district in UP &amp; Bihar)</w:t>
      </w:r>
    </w:p>
    <w:p w:rsidR="008F7A2F" w:rsidRPr="00013E86" w:rsidRDefault="008F7A2F" w:rsidP="008F7A2F">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bCs/>
          <w:sz w:val="24"/>
          <w:szCs w:val="24"/>
          <w:lang w:val="de-DE" w:eastAsia="en-IN"/>
        </w:rPr>
        <w:t>Time</w:t>
      </w:r>
      <w:r w:rsidRPr="00013E86">
        <w:rPr>
          <w:rFonts w:ascii="Times New Roman" w:eastAsia="Times New Roman" w:hAnsi="Times New Roman" w:cs="Times New Roman"/>
          <w:sz w:val="24"/>
          <w:szCs w:val="24"/>
          <w:lang w:val="de-DE" w:eastAsia="en-IN"/>
        </w:rPr>
        <w:t xml:space="preserve"> (Survey represents the situation after the rabi season)</w:t>
      </w:r>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eastAsia="en-IN"/>
        </w:rPr>
        <w:t>Broadly speaking, the sampling process comprises the following five steps:</w:t>
      </w:r>
    </w:p>
    <w:p w:rsidR="008F7A2F" w:rsidRPr="00013E86" w:rsidRDefault="008F7A2F" w:rsidP="008F7A2F">
      <w:pPr>
        <w:spacing w:after="0"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Step 1: Define the population, sampling units, extent and time.</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val="de-DE" w:eastAsia="en-IN"/>
        </w:rPr>
        <w:t>Step 2: Select a sampling procedure.</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val="de-DE" w:eastAsia="en-IN"/>
        </w:rPr>
        <w:t>Step 3: Construct the sampling frame(s) required.</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val="de-DE" w:eastAsia="en-IN"/>
        </w:rPr>
        <w:t>Step 4: Determine the sample size.</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val="de-DE" w:eastAsia="en-IN"/>
        </w:rPr>
        <w:t>Step 5: Select the sample.</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p>
    <w:p w:rsidR="008F7A2F" w:rsidRPr="00013E86" w:rsidRDefault="008F7A2F" w:rsidP="008F7A2F">
      <w:pPr>
        <w:spacing w:line="240" w:lineRule="auto"/>
        <w:jc w:val="both"/>
        <w:rPr>
          <w:rFonts w:ascii="Times New Roman" w:eastAsia="Times New Roman" w:hAnsi="Times New Roman" w:cs="Times New Roman"/>
          <w:b/>
          <w:i/>
          <w:sz w:val="24"/>
          <w:szCs w:val="24"/>
          <w:lang w:eastAsia="en-IN"/>
        </w:rPr>
      </w:pPr>
      <w:r w:rsidRPr="00013E86">
        <w:rPr>
          <w:rFonts w:ascii="Times New Roman" w:hAnsi="Times New Roman" w:cs="Times New Roman"/>
          <w:b/>
          <w:bCs/>
          <w:i/>
          <w:iCs/>
          <w:sz w:val="24"/>
          <w:szCs w:val="24"/>
          <w:lang w:eastAsia="en-IN"/>
        </w:rPr>
        <w:t>2.2 The simple random sample</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eastAsia="en-IN"/>
        </w:rPr>
        <w:t>In the simple random sample</w:t>
      </w:r>
      <w:r w:rsidRPr="00013E86">
        <w:rPr>
          <w:rFonts w:ascii="Times New Roman" w:eastAsia="Times New Roman" w:hAnsi="Times New Roman" w:cs="Times New Roman"/>
          <w:sz w:val="24"/>
          <w:szCs w:val="24"/>
          <w:lang w:val="de-DE" w:eastAsia="en-IN"/>
        </w:rPr>
        <w:t xml:space="preserve"> there is only </w:t>
      </w:r>
      <w:r w:rsidRPr="00013E86">
        <w:rPr>
          <w:rFonts w:ascii="Times New Roman" w:eastAsia="Times New Roman" w:hAnsi="Times New Roman" w:cs="Times New Roman"/>
          <w:bCs/>
          <w:sz w:val="24"/>
          <w:szCs w:val="24"/>
          <w:lang w:val="de-DE" w:eastAsia="en-IN"/>
        </w:rPr>
        <w:t>one type of sampling unit</w:t>
      </w:r>
      <w:r w:rsidRPr="00013E86">
        <w:rPr>
          <w:rFonts w:ascii="Times New Roman" w:eastAsia="Times New Roman" w:hAnsi="Times New Roman" w:cs="Times New Roman"/>
          <w:sz w:val="24"/>
          <w:szCs w:val="24"/>
          <w:lang w:val="de-DE" w:eastAsia="en-IN"/>
        </w:rPr>
        <w:t>, for instance all households residing in one village. Simple random sampling is a sampling technique where every item in the population has an even chance and likelihood of being selected in the sample. Here the selection of items completely depends on chance or by probability and therefore this sampling technique is also sometimes known as a method of chances. Simple random sampling is a very basic type of sampling method and can easily be a component of a more complex sampling method. The main attribute of this sampling method is that every sample has the same probability of being chosen.</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bCs/>
          <w:sz w:val="24"/>
          <w:szCs w:val="24"/>
          <w:lang w:val="de-DE" w:eastAsia="en-IN"/>
        </w:rPr>
        <w:t>Golden Rule in random sampling: Each and every element of the population must have the same chance of being selected!</w:t>
      </w:r>
      <w:r w:rsidRPr="00013E86">
        <w:rPr>
          <w:rFonts w:ascii="Times New Roman" w:eastAsia="Times New Roman" w:hAnsi="Times New Roman" w:cs="Times New Roman"/>
          <w:sz w:val="24"/>
          <w:szCs w:val="24"/>
          <w:lang w:val="de-DE" w:eastAsia="en-IN"/>
        </w:rPr>
        <w:t xml:space="preserve">  </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 xml:space="preserve">This means that one needs a complete list of population members, i.e. a list of all households in that one village. This is our </w:t>
      </w:r>
      <w:r w:rsidRPr="00013E86">
        <w:rPr>
          <w:rFonts w:ascii="Times New Roman" w:eastAsia="Times New Roman" w:hAnsi="Times New Roman" w:cs="Times New Roman"/>
          <w:i/>
          <w:sz w:val="24"/>
          <w:szCs w:val="24"/>
          <w:lang w:val="de-DE" w:eastAsia="en-IN"/>
        </w:rPr>
        <w:t>sampling frame</w:t>
      </w:r>
      <w:r w:rsidRPr="00013E86">
        <w:rPr>
          <w:rFonts w:ascii="Times New Roman" w:eastAsia="Times New Roman" w:hAnsi="Times New Roman" w:cs="Times New Roman"/>
          <w:sz w:val="24"/>
          <w:szCs w:val="24"/>
          <w:lang w:val="de-DE" w:eastAsia="en-IN"/>
        </w:rPr>
        <w:t>. Start compiling the household list using any exisiting list in the respective village; then update the list with the help of key informants, e.g. the village head. In larger villages, it will be best to work with key informants at hamlet level to compile the list. For the sampling to be truly random, it is important to put adequate effort into compiling a sampling frame which is as complete as possible. Remember, if the sample is not random, we cannot claim that it is representative of the underlying population.</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 xml:space="preserve">You should end up with a list of all household heads in the village; next, number the households consecutively from 1 to ‚max‘, where ‚max‘ stands for the total number of households in the village. For example, if there are 150 households in the village, your numbers would run from 1 through 150. </w:t>
      </w:r>
    </w:p>
    <w:p w:rsidR="008F7A2F" w:rsidRPr="00013E86" w:rsidRDefault="008F7A2F" w:rsidP="008F7A2F">
      <w:pPr>
        <w:pStyle w:val="Heading3"/>
        <w:spacing w:line="240" w:lineRule="auto"/>
        <w:jc w:val="both"/>
        <w:rPr>
          <w:rFonts w:ascii="Times New Roman" w:eastAsia="Times New Roman" w:hAnsi="Times New Roman" w:cs="Times New Roman"/>
          <w:b/>
          <w:bCs/>
          <w:i/>
          <w:iCs/>
          <w:color w:val="auto"/>
          <w:lang w:eastAsia="en-IN"/>
        </w:rPr>
      </w:pPr>
      <w:bookmarkStart w:id="6" w:name="_Toc513980721"/>
      <w:r w:rsidRPr="00013E86">
        <w:rPr>
          <w:rFonts w:ascii="Times New Roman" w:eastAsia="Times New Roman" w:hAnsi="Times New Roman" w:cs="Times New Roman"/>
          <w:b/>
          <w:bCs/>
          <w:i/>
          <w:iCs/>
          <w:color w:val="auto"/>
          <w:lang w:eastAsia="en-IN"/>
        </w:rPr>
        <w:t>2.3 How to select the sample</w:t>
      </w:r>
      <w:bookmarkEnd w:id="6"/>
    </w:p>
    <w:p w:rsidR="008F7A2F" w:rsidRPr="00013E86" w:rsidRDefault="008F7A2F" w:rsidP="008F7A2F">
      <w:pPr>
        <w:spacing w:after="0" w:line="240" w:lineRule="auto"/>
        <w:jc w:val="both"/>
        <w:rPr>
          <w:rFonts w:ascii="Times New Roman" w:eastAsia="Times New Roman" w:hAnsi="Times New Roman" w:cs="Times New Roman"/>
          <w:b/>
          <w:i/>
          <w:sz w:val="24"/>
          <w:szCs w:val="24"/>
          <w:lang w:eastAsia="en-IN"/>
        </w:rPr>
      </w:pPr>
      <w:r w:rsidRPr="00013E86">
        <w:rPr>
          <w:rFonts w:ascii="Times New Roman" w:eastAsia="Times New Roman" w:hAnsi="Times New Roman" w:cs="Times New Roman"/>
          <w:sz w:val="24"/>
          <w:szCs w:val="24"/>
          <w:lang w:eastAsia="en-IN"/>
        </w:rPr>
        <w:t>Open an MS Excel spreadsheet and select cell A1. Use the function ‘</w:t>
      </w:r>
      <w:proofErr w:type="spellStart"/>
      <w:r w:rsidRPr="00013E86">
        <w:rPr>
          <w:rFonts w:ascii="Times New Roman" w:eastAsia="Times New Roman" w:hAnsi="Times New Roman" w:cs="Times New Roman"/>
          <w:sz w:val="24"/>
          <w:szCs w:val="24"/>
          <w:lang w:eastAsia="en-IN"/>
        </w:rPr>
        <w:t>randbetween</w:t>
      </w:r>
      <w:proofErr w:type="spellEnd"/>
      <w:r w:rsidRPr="00013E86">
        <w:rPr>
          <w:rFonts w:ascii="Times New Roman" w:eastAsia="Times New Roman" w:hAnsi="Times New Roman" w:cs="Times New Roman"/>
          <w:sz w:val="24"/>
          <w:szCs w:val="24"/>
          <w:lang w:eastAsia="en-IN"/>
        </w:rPr>
        <w:t xml:space="preserve">’ to create a random number that lies between a specified minimum and maximum. The minimum is usually ‘1’, i.e. the first element in our sampling frame. The maximum depends on the number of elements in our list. In our example it is 150; we therefore type: </w:t>
      </w:r>
    </w:p>
    <w:p w:rsidR="008F7A2F" w:rsidRPr="00013E86" w:rsidRDefault="008F7A2F" w:rsidP="008F7A2F">
      <w:pPr>
        <w:spacing w:after="12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eastAsia="en-IN"/>
        </w:rPr>
        <w:t>=</w:t>
      </w:r>
      <w:proofErr w:type="spellStart"/>
      <w:r w:rsidRPr="00013E86">
        <w:rPr>
          <w:rFonts w:ascii="Times New Roman" w:eastAsia="Times New Roman" w:hAnsi="Times New Roman" w:cs="Times New Roman"/>
          <w:sz w:val="24"/>
          <w:szCs w:val="24"/>
          <w:lang w:eastAsia="en-IN"/>
        </w:rPr>
        <w:t>randbetween</w:t>
      </w:r>
      <w:proofErr w:type="spellEnd"/>
      <w:r w:rsidRPr="00013E86">
        <w:rPr>
          <w:rFonts w:ascii="Times New Roman" w:eastAsia="Times New Roman" w:hAnsi="Times New Roman" w:cs="Times New Roman"/>
          <w:sz w:val="24"/>
          <w:szCs w:val="24"/>
          <w:lang w:eastAsia="en-IN"/>
        </w:rPr>
        <w:t xml:space="preserve"> (1,150) and press Enter.</w:t>
      </w:r>
    </w:p>
    <w:p w:rsidR="008F7A2F" w:rsidRPr="00013E86" w:rsidRDefault="008F7A2F" w:rsidP="008F7A2F">
      <w:pPr>
        <w:spacing w:before="100" w:beforeAutospacing="1" w:after="100" w:afterAutospacing="1"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Assume you want to select 10 households randomly: select cell A1, click on the lower right corner of cell A1 and drag it down until you reach cell A10. You now have a list of 10 random numbers available, which all lie between 1 and 150. Now simply copy the random numbers and paste them </w:t>
      </w:r>
      <w:r w:rsidRPr="00013E86">
        <w:rPr>
          <w:rFonts w:ascii="Times New Roman" w:hAnsi="Times New Roman" w:cs="Times New Roman"/>
          <w:sz w:val="24"/>
          <w:szCs w:val="24"/>
        </w:rPr>
        <w:lastRenderedPageBreak/>
        <w:t xml:space="preserve">in column B as values. Do not worry if the random numbers in column </w:t>
      </w:r>
      <w:proofErr w:type="gramStart"/>
      <w:r w:rsidRPr="00013E86">
        <w:rPr>
          <w:rFonts w:ascii="Times New Roman" w:hAnsi="Times New Roman" w:cs="Times New Roman"/>
          <w:sz w:val="24"/>
          <w:szCs w:val="24"/>
        </w:rPr>
        <w:t>A</w:t>
      </w:r>
      <w:proofErr w:type="gramEnd"/>
      <w:r w:rsidRPr="00013E86">
        <w:rPr>
          <w:rFonts w:ascii="Times New Roman" w:hAnsi="Times New Roman" w:cs="Times New Roman"/>
          <w:sz w:val="24"/>
          <w:szCs w:val="24"/>
        </w:rPr>
        <w:t xml:space="preserve"> change in the process. The numbers in column B are now what matters. In your sampling frame (the list of numbered names of household heads), now tick off all the households that have been selected according to the list of random numbers. Maybe you now find that a household is selected more than once; for example, maybe number ‘18’ appears more than once in your list of random numbers. In this case, go back to cell A1 and generate a new random number by pressing the key F9. Press F9 until you get a random number in cell A1 which you haven’t already ticked off in your household list. Paste this number (as value) in the respective cell of column B as replacement of the original number. Tick off the respective household in your sampling frame. Continue this process until you have selected a total of 10 households.</w:t>
      </w:r>
    </w:p>
    <w:p w:rsidR="008F7A2F" w:rsidRPr="00013E86" w:rsidRDefault="008F7A2F" w:rsidP="008F7A2F">
      <w:pPr>
        <w:spacing w:before="100" w:beforeAutospacing="1" w:after="100" w:afterAutospacing="1" w:line="240" w:lineRule="auto"/>
        <w:jc w:val="both"/>
        <w:rPr>
          <w:rFonts w:ascii="Times New Roman" w:hAnsi="Times New Roman" w:cs="Times New Roman"/>
          <w:i/>
          <w:sz w:val="24"/>
          <w:szCs w:val="24"/>
        </w:rPr>
      </w:pPr>
      <w:r w:rsidRPr="00013E86">
        <w:rPr>
          <w:rFonts w:ascii="Times New Roman" w:hAnsi="Times New Roman" w:cs="Times New Roman"/>
          <w:i/>
          <w:sz w:val="24"/>
          <w:szCs w:val="24"/>
        </w:rPr>
        <w:t>Important notes</w:t>
      </w:r>
    </w:p>
    <w:p w:rsidR="008F7A2F" w:rsidRPr="00013E86" w:rsidRDefault="008F7A2F" w:rsidP="008F7A2F">
      <w:pPr>
        <w:pStyle w:val="ListParagraph"/>
        <w:numPr>
          <w:ilvl w:val="0"/>
          <w:numId w:val="10"/>
        </w:numPr>
        <w:spacing w:before="100" w:beforeAutospacing="1" w:after="100" w:afterAutospacing="1" w:line="240" w:lineRule="auto"/>
        <w:jc w:val="both"/>
        <w:rPr>
          <w:rFonts w:ascii="Times New Roman" w:hAnsi="Times New Roman" w:cs="Times New Roman"/>
          <w:sz w:val="24"/>
          <w:szCs w:val="24"/>
        </w:rPr>
      </w:pPr>
      <w:r w:rsidRPr="00013E86">
        <w:rPr>
          <w:rFonts w:ascii="Times New Roman" w:hAnsi="Times New Roman" w:cs="Times New Roman"/>
          <w:sz w:val="24"/>
          <w:szCs w:val="24"/>
        </w:rPr>
        <w:t>Never discard a list of random numbers because you think the numbers ‘don’t look random’. This would nullify the idea of randomization. Always use the first numbers you get, replacing only duplicates in the way described above.</w:t>
      </w:r>
    </w:p>
    <w:p w:rsidR="008F7A2F" w:rsidRPr="00013E86" w:rsidRDefault="008F7A2F" w:rsidP="008F7A2F">
      <w:pPr>
        <w:pStyle w:val="ListParagraph"/>
        <w:numPr>
          <w:ilvl w:val="0"/>
          <w:numId w:val="10"/>
        </w:numPr>
        <w:spacing w:before="100" w:beforeAutospacing="1" w:after="100" w:afterAutospacing="1" w:line="240" w:lineRule="auto"/>
        <w:jc w:val="both"/>
        <w:rPr>
          <w:ins w:id="7" w:author="dell" w:date="2019-03-10T15:44:00Z"/>
          <w:rFonts w:ascii="Times New Roman" w:hAnsi="Times New Roman" w:cs="Times New Roman"/>
          <w:sz w:val="24"/>
          <w:szCs w:val="24"/>
        </w:rPr>
      </w:pPr>
      <w:r w:rsidRPr="00013E86">
        <w:rPr>
          <w:rFonts w:ascii="Times New Roman" w:hAnsi="Times New Roman" w:cs="Times New Roman"/>
          <w:sz w:val="24"/>
          <w:szCs w:val="24"/>
        </w:rPr>
        <w:t xml:space="preserve">Practically, it may happen that a few of the randomly selected households/respondents are either no farmers or are very difficult to get hold of to collect their data. Try to get their mobile number and make an appointment. If you REALLY cannot get hold of a respondent (for example, because he/she is out of the village for an extended period), it is permissible to RANDOMLY select a </w:t>
      </w:r>
      <w:r w:rsidRPr="00013E86">
        <w:rPr>
          <w:rFonts w:ascii="Times New Roman" w:hAnsi="Times New Roman" w:cs="Times New Roman"/>
          <w:i/>
          <w:sz w:val="24"/>
          <w:szCs w:val="24"/>
        </w:rPr>
        <w:t>replacement household</w:t>
      </w:r>
      <w:r w:rsidRPr="00013E86">
        <w:rPr>
          <w:rFonts w:ascii="Times New Roman" w:hAnsi="Times New Roman" w:cs="Times New Roman"/>
          <w:sz w:val="24"/>
          <w:szCs w:val="24"/>
        </w:rPr>
        <w:t>. For practical purposes, when you do the random selection of your respondent households, select an extra 50% as random replacements. In our example of 10 respondent households above, you would select an extra 5 households which would ONLY be interviewed if some of the original respondents really couldn’t be found. To do this systematically, for the first respondent household that drops out, use the replacement household with the smallest random number, then the one with the next larger random number etc.</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Advantages of Simple Random Sampling</w:t>
      </w:r>
    </w:p>
    <w:p w:rsidR="008F7A2F" w:rsidRPr="00013E86" w:rsidRDefault="008F7A2F" w:rsidP="008F7A2F">
      <w:pPr>
        <w:pStyle w:val="ListParagraph"/>
        <w:numPr>
          <w:ilvl w:val="0"/>
          <w:numId w:val="19"/>
        </w:numPr>
        <w:spacing w:after="160" w:line="240" w:lineRule="auto"/>
        <w:ind w:left="426"/>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It is a fair method of sampling and if applied appropriately it helps to reduce any bias involved as compared to any other sampling method involved.</w:t>
      </w:r>
    </w:p>
    <w:p w:rsidR="008F7A2F" w:rsidRPr="00013E86" w:rsidRDefault="008F7A2F" w:rsidP="008F7A2F">
      <w:pPr>
        <w:spacing w:line="240" w:lineRule="auto"/>
        <w:jc w:val="both"/>
        <w:rPr>
          <w:ins w:id="8" w:author="dell" w:date="2019-03-10T15:44:00Z"/>
          <w:rFonts w:ascii="Times New Roman" w:eastAsia="Times New Roman" w:hAnsi="Times New Roman" w:cs="Times New Roman"/>
          <w:sz w:val="24"/>
          <w:szCs w:val="24"/>
          <w:lang w:val="de-DE" w:eastAsia="en-IN"/>
        </w:rPr>
      </w:pP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2. Since it involves a large sample frame it is usually easy to pick smaller sample size from the existing larger population.</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3. The person who is conducting the research doesn’t need to have a prior knowledge of the data being collected. One can simply ask a question to gather the researcher need not be a subject expert.</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4. This sampling method is a very basic method of collecting the data. There is no technical knowledge required and need basic listening and recording skills.</w:t>
      </w:r>
    </w:p>
    <w:p w:rsidR="008F7A2F" w:rsidRPr="00013E86" w:rsidRDefault="008F7A2F" w:rsidP="008F7A2F">
      <w:pPr>
        <w:spacing w:line="240" w:lineRule="auto"/>
        <w:jc w:val="both"/>
        <w:rPr>
          <w:ins w:id="9" w:author="dell" w:date="2019-03-10T15:44:00Z"/>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lastRenderedPageBreak/>
        <w:t>5. Since the population size is large in this type of sampling method there is no restriction on the sample size that needs to be created. From a larger population, you can get a small sample quite easily.</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6. The data collected through this sampling method is well informed, more the samples better is the quality of the data.</w:t>
      </w:r>
    </w:p>
    <w:p w:rsidR="008F7A2F" w:rsidRPr="00013E86" w:rsidRDefault="008F7A2F" w:rsidP="008F7A2F">
      <w:pPr>
        <w:spacing w:line="240" w:lineRule="auto"/>
        <w:jc w:val="both"/>
        <w:rPr>
          <w:rFonts w:ascii="Times New Roman" w:eastAsia="Times New Roman" w:hAnsi="Times New Roman" w:cs="Times New Roman"/>
          <w:b/>
          <w:bCs/>
          <w:sz w:val="24"/>
          <w:szCs w:val="24"/>
          <w:lang w:val="de-DE" w:eastAsia="en-IN"/>
        </w:rPr>
      </w:pPr>
      <w:r w:rsidRPr="00013E86">
        <w:rPr>
          <w:rFonts w:ascii="Times New Roman" w:eastAsia="Times New Roman" w:hAnsi="Times New Roman" w:cs="Times New Roman"/>
          <w:b/>
          <w:bCs/>
          <w:sz w:val="24"/>
          <w:szCs w:val="24"/>
          <w:lang w:val="de-DE" w:eastAsia="en-IN"/>
        </w:rPr>
        <w:t>Disadvantages of Simple Random Sampling</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1. It is a costlier method of sampling as it requires a complete list of all potential respondents to be available beforehand.</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 xml:space="preserve">2. This sampling method is not suitable for studies involving face-to-face interviews as covering large geographical areas have cost and time constraints.  </w:t>
      </w:r>
    </w:p>
    <w:p w:rsidR="008F7A2F" w:rsidRPr="00013E86" w:rsidRDefault="008F7A2F" w:rsidP="008F7A2F">
      <w:pPr>
        <w:spacing w:line="240" w:lineRule="auto"/>
        <w:jc w:val="both"/>
        <w:rPr>
          <w:ins w:id="10" w:author="dell" w:date="2019-03-10T15:44:00Z"/>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3. A sample size that is too large is also problematic since every member of the population has an equal chance of selection. The larger population means a larger sample frame. It is difficult to manage the large population.</w:t>
      </w:r>
    </w:p>
    <w:p w:rsidR="008F7A2F" w:rsidRPr="00013E86" w:rsidRDefault="008F7A2F" w:rsidP="008F7A2F">
      <w:pPr>
        <w:spacing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4. The quality of the data depends on the researcher and his/her perspective. If the researcher is experienced then there are fair chances the quality of data collected is of a superior quality. But if the researcher is inexperienced then the data collected may or may not be upto the mark.</w:t>
      </w:r>
    </w:p>
    <w:p w:rsidR="008F7A2F" w:rsidRPr="00013E86" w:rsidRDefault="008F7A2F" w:rsidP="008F7A2F">
      <w:pPr>
        <w:pStyle w:val="Heading2"/>
        <w:spacing w:line="240" w:lineRule="auto"/>
        <w:rPr>
          <w:rFonts w:ascii="Times New Roman" w:eastAsia="Times New Roman" w:hAnsi="Times New Roman" w:cs="Times New Roman"/>
          <w:b/>
          <w:bCs/>
          <w:i/>
          <w:iCs/>
          <w:color w:val="auto"/>
          <w:sz w:val="24"/>
          <w:szCs w:val="24"/>
          <w:lang w:eastAsia="en-IN"/>
        </w:rPr>
      </w:pPr>
      <w:bookmarkStart w:id="11" w:name="_Toc513980722"/>
      <w:r w:rsidRPr="00013E86">
        <w:rPr>
          <w:rFonts w:ascii="Times New Roman" w:eastAsia="Times New Roman" w:hAnsi="Times New Roman" w:cs="Times New Roman"/>
          <w:b/>
          <w:bCs/>
          <w:i/>
          <w:iCs/>
          <w:color w:val="auto"/>
          <w:sz w:val="24"/>
          <w:szCs w:val="24"/>
          <w:lang w:eastAsia="en-IN"/>
        </w:rPr>
        <w:t>3 Cluster sampling</w:t>
      </w:r>
      <w:bookmarkEnd w:id="11"/>
    </w:p>
    <w:p w:rsidR="008F7A2F" w:rsidRPr="00013E86" w:rsidRDefault="008F7A2F" w:rsidP="008F7A2F">
      <w:pPr>
        <w:spacing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eastAsia="en-IN"/>
        </w:rPr>
        <w:t>Cluster sampling is defined as a sampling method where multiple clusters of people are created from a population where they are indicative of homogeneous characteristics and have an equal chance of being a part of the sample. In this sampling method, a simple random sample is created from the different clusters in the population.</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eastAsia="en-IN"/>
        </w:rPr>
        <w:t xml:space="preserve">Usually, when we conduct a household survey, we want to be able to extrapolate our findings to a much larger population than in the example above (where our population comprised all households in one village only). As a KVK, you will want to make statements about farmers’ practices in your entire district. If we had a list of ALL households in the district, we could theoretically apply the simple random sampling approach described above. But there are two problems: (1) practically, it’s not possible to prepare such a list which would likely comprise tens of thousands of households; (2) if we were to select a simple random sample from this (hypothetical) list, we would likely end up with a sample of households dispersed across a large number of villages, with possibly just a single household randomly selected per village; this would make data collection extremely expensive and time-consuming. </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eastAsia="en-IN"/>
        </w:rPr>
        <w:t xml:space="preserve">To circumvent these practical constraints, we apply </w:t>
      </w:r>
      <w:r w:rsidRPr="00013E86">
        <w:rPr>
          <w:rFonts w:ascii="Times New Roman" w:eastAsia="Times New Roman" w:hAnsi="Times New Roman" w:cs="Times New Roman"/>
          <w:i/>
          <w:sz w:val="24"/>
          <w:szCs w:val="24"/>
          <w:lang w:eastAsia="en-IN"/>
        </w:rPr>
        <w:t>cluster sampling</w:t>
      </w:r>
      <w:r w:rsidRPr="00013E86">
        <w:rPr>
          <w:rFonts w:ascii="Times New Roman" w:eastAsia="Times New Roman" w:hAnsi="Times New Roman" w:cs="Times New Roman"/>
          <w:sz w:val="24"/>
          <w:szCs w:val="24"/>
          <w:lang w:eastAsia="en-IN"/>
        </w:rPr>
        <w:t xml:space="preserve"> as our standard approach to selecting a random sample of households among a larger population. Cluster sampling encompasses two stages:</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p>
    <w:p w:rsidR="008F7A2F" w:rsidRPr="00013E86" w:rsidRDefault="008F7A2F" w:rsidP="008F7A2F">
      <w:pPr>
        <w:pStyle w:val="ListParagraph"/>
        <w:numPr>
          <w:ilvl w:val="0"/>
          <w:numId w:val="11"/>
        </w:num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sz w:val="24"/>
          <w:szCs w:val="24"/>
          <w:lang w:eastAsia="en-IN"/>
        </w:rPr>
        <w:t>1</w:t>
      </w:r>
      <w:r w:rsidRPr="00013E86">
        <w:rPr>
          <w:rFonts w:ascii="Times New Roman" w:eastAsia="Times New Roman" w:hAnsi="Times New Roman" w:cs="Times New Roman"/>
          <w:b/>
          <w:sz w:val="24"/>
          <w:szCs w:val="24"/>
          <w:vertAlign w:val="superscript"/>
          <w:lang w:eastAsia="en-IN"/>
        </w:rPr>
        <w:t>st</w:t>
      </w:r>
      <w:r w:rsidRPr="00013E86">
        <w:rPr>
          <w:rFonts w:ascii="Times New Roman" w:eastAsia="Times New Roman" w:hAnsi="Times New Roman" w:cs="Times New Roman"/>
          <w:b/>
          <w:sz w:val="24"/>
          <w:szCs w:val="24"/>
          <w:lang w:eastAsia="en-IN"/>
        </w:rPr>
        <w:t xml:space="preserve"> stage:</w:t>
      </w:r>
      <w:r w:rsidRPr="00013E86">
        <w:rPr>
          <w:rFonts w:ascii="Times New Roman" w:eastAsia="Times New Roman" w:hAnsi="Times New Roman" w:cs="Times New Roman"/>
          <w:sz w:val="24"/>
          <w:szCs w:val="24"/>
          <w:lang w:eastAsia="en-IN"/>
        </w:rPr>
        <w:t xml:space="preserve"> from a list of ALL villages in your district, randomly select an appropriate number of research villages.</w:t>
      </w:r>
    </w:p>
    <w:p w:rsidR="008F7A2F" w:rsidRPr="00013E86" w:rsidRDefault="008F7A2F" w:rsidP="008F7A2F">
      <w:pPr>
        <w:pStyle w:val="ListParagraph"/>
        <w:numPr>
          <w:ilvl w:val="0"/>
          <w:numId w:val="11"/>
        </w:num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sz w:val="24"/>
          <w:szCs w:val="24"/>
          <w:lang w:eastAsia="en-IN"/>
        </w:rPr>
        <w:t>2</w:t>
      </w:r>
      <w:r w:rsidRPr="00013E86">
        <w:rPr>
          <w:rFonts w:ascii="Times New Roman" w:eastAsia="Times New Roman" w:hAnsi="Times New Roman" w:cs="Times New Roman"/>
          <w:b/>
          <w:sz w:val="24"/>
          <w:szCs w:val="24"/>
          <w:vertAlign w:val="superscript"/>
          <w:lang w:eastAsia="en-IN"/>
        </w:rPr>
        <w:t>nd</w:t>
      </w:r>
      <w:r w:rsidRPr="00013E86">
        <w:rPr>
          <w:rFonts w:ascii="Times New Roman" w:eastAsia="Times New Roman" w:hAnsi="Times New Roman" w:cs="Times New Roman"/>
          <w:b/>
          <w:sz w:val="24"/>
          <w:szCs w:val="24"/>
          <w:lang w:eastAsia="en-IN"/>
        </w:rPr>
        <w:t xml:space="preserve"> stage:</w:t>
      </w:r>
      <w:r w:rsidRPr="00013E86">
        <w:rPr>
          <w:rFonts w:ascii="Times New Roman" w:eastAsia="Times New Roman" w:hAnsi="Times New Roman" w:cs="Times New Roman"/>
          <w:sz w:val="24"/>
          <w:szCs w:val="24"/>
          <w:lang w:eastAsia="en-IN"/>
        </w:rPr>
        <w:t xml:space="preserve"> within the randomly selected research villages, randomly select an appropriate number of respondent households, as described in section 4.2.3 above.</w:t>
      </w: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eastAsia="en-IN"/>
        </w:rPr>
        <w:lastRenderedPageBreak/>
        <w:t xml:space="preserve">What numbers are ‘appropriate’ is discussed in section 4.4 below. This two-stage approach has the advantage that you require a household-level sampling frame for the selected villages only; furthermore, it ensures that survey respondents are clustered within a limited number of villages, making data collection much more efficient. </w:t>
      </w:r>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eastAsia="en-IN"/>
        </w:rPr>
        <w:t xml:space="preserve">It may be that a new technology/practice has been promoted in a limited number of blocks within </w:t>
      </w:r>
      <w:r w:rsidRPr="00013E86">
        <w:rPr>
          <w:rFonts w:ascii="Times New Roman" w:eastAsia="Times New Roman" w:hAnsi="Times New Roman" w:cs="Times New Roman"/>
          <w:sz w:val="24"/>
          <w:szCs w:val="24"/>
          <w:lang w:val="de-DE" w:eastAsia="en-IN"/>
        </w:rPr>
        <w:t>your</w:t>
      </w:r>
      <w:r w:rsidRPr="00013E86">
        <w:rPr>
          <w:rFonts w:ascii="Times New Roman" w:eastAsia="Times New Roman" w:hAnsi="Times New Roman" w:cs="Times New Roman"/>
          <w:sz w:val="24"/>
          <w:szCs w:val="24"/>
          <w:lang w:eastAsia="en-IN"/>
        </w:rPr>
        <w:t xml:space="preserve"> district only. In this case, you would apply the cluster sampling procedure to the target blocks only, i.e., in stage 1 you would randomly select villages from a list of ALL villages in the target blocks. However, when you interpret the results, you must keep in mind which blocks comprise the population; you cannot state that your findings are representative of your entire district since it may well be that the target blocks differ systematically from the remaining blocks in your district. For instance, initial target blocks may have been more easily accessible than non-target blocks, which may at the same time mean that farmers in these blocks have, on the average, better access to agricultural inputs and agriculture related information; this, in turn, may have repercussions on their willingness and ability to adopt the new practice which was the subject of your assessment. </w:t>
      </w:r>
      <w:bookmarkStart w:id="12" w:name="_Toc513980723"/>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hAnsi="Times New Roman" w:cs="Times New Roman"/>
          <w:b/>
          <w:bCs/>
          <w:sz w:val="24"/>
          <w:szCs w:val="24"/>
        </w:rPr>
        <w:t>4. Determining the sample size</w:t>
      </w:r>
      <w:bookmarkEnd w:id="12"/>
    </w:p>
    <w:p w:rsidR="008F7A2F" w:rsidRPr="00013E86" w:rsidRDefault="008F7A2F" w:rsidP="008F7A2F">
      <w:pPr>
        <w:spacing w:after="0"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eastAsia="en-IN"/>
        </w:rPr>
        <w:t xml:space="preserve">There are ways to calculate the sample size required for a pre-specified level of precision of a key variable of interest: for instance, you may want to be able to state that, with a probability of 95%, the average wheat yield according to your random sample (the </w:t>
      </w:r>
      <w:r w:rsidRPr="00013E86">
        <w:rPr>
          <w:rFonts w:ascii="Times New Roman" w:eastAsia="Times New Roman" w:hAnsi="Times New Roman" w:cs="Times New Roman"/>
          <w:i/>
          <w:sz w:val="24"/>
          <w:szCs w:val="24"/>
          <w:lang w:eastAsia="en-IN"/>
        </w:rPr>
        <w:t>sample mean</w:t>
      </w:r>
      <w:r w:rsidRPr="00013E86">
        <w:rPr>
          <w:rFonts w:ascii="Times New Roman" w:eastAsia="Times New Roman" w:hAnsi="Times New Roman" w:cs="Times New Roman"/>
          <w:sz w:val="24"/>
          <w:szCs w:val="24"/>
          <w:lang w:eastAsia="en-IN"/>
        </w:rPr>
        <w:t xml:space="preserve"> in kg per ha) lies within a range of 200 kg around the true average wheat yield attained by farmers in your district (the </w:t>
      </w:r>
      <w:r w:rsidRPr="00013E86">
        <w:rPr>
          <w:rFonts w:ascii="Times New Roman" w:eastAsia="Times New Roman" w:hAnsi="Times New Roman" w:cs="Times New Roman"/>
          <w:i/>
          <w:sz w:val="24"/>
          <w:szCs w:val="24"/>
          <w:lang w:eastAsia="en-IN"/>
        </w:rPr>
        <w:t>population mean</w:t>
      </w:r>
      <w:r w:rsidRPr="00013E86">
        <w:rPr>
          <w:rFonts w:ascii="Times New Roman" w:eastAsia="Times New Roman" w:hAnsi="Times New Roman" w:cs="Times New Roman"/>
          <w:sz w:val="24"/>
          <w:szCs w:val="24"/>
          <w:lang w:eastAsia="en-IN"/>
        </w:rPr>
        <w:t>). These kinds of calculations are beyond the scope of this document. Rather, in the following, we present some general considerations about sample size and deduce concrete recommendations for application by ATARIs and KVKs.</w:t>
      </w:r>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sz w:val="24"/>
          <w:szCs w:val="24"/>
          <w:lang w:val="de-DE" w:eastAsia="en-IN"/>
        </w:rPr>
      </w:pPr>
      <w:r w:rsidRPr="00013E86">
        <w:rPr>
          <w:rFonts w:ascii="Times New Roman" w:eastAsia="Times New Roman" w:hAnsi="Times New Roman" w:cs="Times New Roman"/>
          <w:sz w:val="24"/>
          <w:szCs w:val="24"/>
          <w:lang w:val="de-DE" w:eastAsia="en-IN"/>
        </w:rPr>
        <w:t xml:space="preserve">The larger the sample size, the more precise our </w:t>
      </w:r>
      <w:r w:rsidRPr="00013E86">
        <w:rPr>
          <w:rFonts w:ascii="Times New Roman" w:eastAsia="Times New Roman" w:hAnsi="Times New Roman" w:cs="Times New Roman"/>
          <w:i/>
          <w:sz w:val="24"/>
          <w:szCs w:val="24"/>
          <w:lang w:val="de-DE" w:eastAsia="en-IN"/>
        </w:rPr>
        <w:t>estimates</w:t>
      </w:r>
      <w:r w:rsidRPr="00013E86">
        <w:rPr>
          <w:rFonts w:ascii="Times New Roman" w:eastAsia="Times New Roman" w:hAnsi="Times New Roman" w:cs="Times New Roman"/>
          <w:sz w:val="24"/>
          <w:szCs w:val="24"/>
          <w:lang w:val="de-DE" w:eastAsia="en-IN"/>
        </w:rPr>
        <w:t xml:space="preserve"> will be, such as average yields or the percentage of farmers using a given technology. In other words, with a larger sample, we can be more confident that our results will be relatively close to what we would find in the population as a whole. Related to this, the larger the sample size, the more likely we are to detect statistically significant differences between groups (e.g., differences in wheat yields between farmers who sowed before November 15 and those who sowed thereafter). </w:t>
      </w:r>
      <w:del w:id="13" w:author="dell" w:date="2019-03-10T15:33:00Z">
        <w:r w:rsidRPr="00013E86" w:rsidDel="001B74EC">
          <w:rPr>
            <w:rFonts w:ascii="Times New Roman" w:eastAsia="Times New Roman" w:hAnsi="Times New Roman" w:cs="Times New Roman"/>
            <w:sz w:val="24"/>
            <w:szCs w:val="24"/>
            <w:lang w:val="de-DE" w:eastAsia="en-IN"/>
          </w:rPr>
          <w:delText xml:space="preserve"> </w:delText>
        </w:r>
      </w:del>
      <w:r w:rsidRPr="00013E86">
        <w:rPr>
          <w:rFonts w:ascii="Times New Roman" w:eastAsia="Times New Roman" w:hAnsi="Times New Roman" w:cs="Times New Roman"/>
          <w:sz w:val="24"/>
          <w:szCs w:val="24"/>
          <w:lang w:val="de-DE" w:eastAsia="en-IN"/>
        </w:rPr>
        <w:t>However, the gains in precision decrease quickly at the margin with increasing sample size.</w:t>
      </w:r>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b/>
          <w:sz w:val="24"/>
          <w:szCs w:val="24"/>
          <w:lang w:eastAsia="en-IN"/>
        </w:rPr>
        <w:t>We suggest that KVKs aim at a sample size of 300 randomly selected farm households in their district</w:t>
      </w:r>
      <w:r w:rsidRPr="00013E86">
        <w:rPr>
          <w:rFonts w:ascii="Times New Roman" w:eastAsia="Times New Roman" w:hAnsi="Times New Roman" w:cs="Times New Roman"/>
          <w:sz w:val="24"/>
          <w:szCs w:val="24"/>
          <w:lang w:eastAsia="en-IN"/>
        </w:rPr>
        <w:t xml:space="preserve"> to assess farmers’ current practices; for most purposes, this sample size achieves a good balance between data precision on the one hand and cost of data collection on the other. We further suggest that sample households be </w:t>
      </w:r>
      <w:r w:rsidRPr="00013E86">
        <w:rPr>
          <w:rFonts w:ascii="Times New Roman" w:eastAsia="Times New Roman" w:hAnsi="Times New Roman" w:cs="Times New Roman"/>
          <w:b/>
          <w:sz w:val="24"/>
          <w:szCs w:val="24"/>
          <w:lang w:eastAsia="en-IN"/>
        </w:rPr>
        <w:t>spread across 30 randomly selected villages</w:t>
      </w:r>
      <w:r w:rsidRPr="00013E86">
        <w:rPr>
          <w:rFonts w:ascii="Times New Roman" w:eastAsia="Times New Roman" w:hAnsi="Times New Roman" w:cs="Times New Roman"/>
          <w:sz w:val="24"/>
          <w:szCs w:val="24"/>
          <w:lang w:eastAsia="en-IN"/>
        </w:rPr>
        <w:t xml:space="preserve"> to capture an adequate degree of across-village variation, e.g. in terms soil conditions, infrastructure, and market access (factors which may influence the outcomes that we’re interested in).</w:t>
      </w:r>
    </w:p>
    <w:p w:rsidR="008F7A2F" w:rsidRPr="00013E86" w:rsidRDefault="008F7A2F" w:rsidP="008F7A2F">
      <w:pPr>
        <w:pStyle w:val="Heading3"/>
        <w:spacing w:line="240" w:lineRule="auto"/>
        <w:rPr>
          <w:rFonts w:ascii="Times New Roman" w:hAnsi="Times New Roman" w:cs="Times New Roman"/>
          <w:b/>
          <w:bCs/>
          <w:color w:val="auto"/>
        </w:rPr>
      </w:pPr>
      <w:bookmarkStart w:id="14" w:name="_Toc513980724"/>
      <w:r w:rsidRPr="00013E86">
        <w:rPr>
          <w:rFonts w:ascii="Times New Roman" w:hAnsi="Times New Roman" w:cs="Times New Roman"/>
          <w:b/>
          <w:bCs/>
          <w:color w:val="auto"/>
        </w:rPr>
        <w:t>4.1 Accounting for differences in the size of selected villages</w:t>
      </w:r>
      <w:bookmarkEnd w:id="14"/>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13E86">
        <w:rPr>
          <w:rFonts w:ascii="Times New Roman" w:eastAsia="Times New Roman" w:hAnsi="Times New Roman" w:cs="Times New Roman"/>
          <w:sz w:val="24"/>
          <w:szCs w:val="24"/>
          <w:lang w:eastAsia="en-IN"/>
        </w:rPr>
        <w:t>In stage 1 of the cluster sampling procedure, if we use simple random sampling for the selection of research villages from a list of all villages in your district, each village will have the same chance of being randomly selected, irrespective of its size in terms of resident households.</w:t>
      </w:r>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bCs/>
          <w:sz w:val="24"/>
          <w:szCs w:val="24"/>
          <w:lang w:val="de-DE" w:eastAsia="en-IN"/>
        </w:rPr>
      </w:pPr>
      <w:r w:rsidRPr="00013E86">
        <w:rPr>
          <w:rFonts w:ascii="Times New Roman" w:eastAsia="Times New Roman" w:hAnsi="Times New Roman" w:cs="Times New Roman"/>
          <w:sz w:val="24"/>
          <w:szCs w:val="24"/>
          <w:lang w:eastAsia="en-IN"/>
        </w:rPr>
        <w:lastRenderedPageBreak/>
        <w:t xml:space="preserve">In stage 2 of the cluster sampling procedure, </w:t>
      </w:r>
      <w:r w:rsidRPr="00013E86">
        <w:rPr>
          <w:rFonts w:ascii="Times New Roman" w:eastAsia="Times New Roman" w:hAnsi="Times New Roman" w:cs="Times New Roman"/>
          <w:b/>
          <w:sz w:val="24"/>
          <w:szCs w:val="24"/>
          <w:lang w:eastAsia="en-IN"/>
        </w:rPr>
        <w:t>we would then need</w:t>
      </w:r>
      <w:r w:rsidRPr="00013E86">
        <w:rPr>
          <w:rFonts w:ascii="Times New Roman" w:eastAsia="Times New Roman" w:hAnsi="Times New Roman" w:cs="Times New Roman"/>
          <w:sz w:val="24"/>
          <w:szCs w:val="24"/>
          <w:lang w:eastAsia="en-IN"/>
        </w:rPr>
        <w:t xml:space="preserve"> </w:t>
      </w:r>
      <w:r w:rsidRPr="00013E86">
        <w:rPr>
          <w:rFonts w:ascii="Times New Roman" w:eastAsia="Times New Roman" w:hAnsi="Times New Roman" w:cs="Times New Roman"/>
          <w:b/>
          <w:bCs/>
          <w:sz w:val="24"/>
          <w:szCs w:val="24"/>
          <w:lang w:val="de-DE" w:eastAsia="en-IN"/>
        </w:rPr>
        <w:t xml:space="preserve">to adapt the number of households to be selected to the size of the village </w:t>
      </w:r>
      <w:r w:rsidRPr="00013E86">
        <w:rPr>
          <w:rFonts w:ascii="Times New Roman" w:eastAsia="Times New Roman" w:hAnsi="Times New Roman" w:cs="Times New Roman"/>
          <w:sz w:val="24"/>
          <w:szCs w:val="24"/>
          <w:lang w:eastAsia="en-IN"/>
        </w:rPr>
        <w:t xml:space="preserve">to fulfil the </w:t>
      </w:r>
      <w:r w:rsidRPr="00013E86">
        <w:rPr>
          <w:rFonts w:ascii="Times New Roman" w:eastAsia="Times New Roman" w:hAnsi="Times New Roman" w:cs="Times New Roman"/>
          <w:b/>
          <w:bCs/>
          <w:sz w:val="24"/>
          <w:szCs w:val="24"/>
          <w:lang w:val="de-DE" w:eastAsia="en-IN"/>
        </w:rPr>
        <w:t xml:space="preserve">Golden Rule </w:t>
      </w:r>
      <w:r w:rsidRPr="00013E86">
        <w:rPr>
          <w:rFonts w:ascii="Times New Roman" w:eastAsia="Times New Roman" w:hAnsi="Times New Roman" w:cs="Times New Roman"/>
          <w:bCs/>
          <w:sz w:val="24"/>
          <w:szCs w:val="24"/>
          <w:lang w:val="de-DE" w:eastAsia="en-IN"/>
        </w:rPr>
        <w:t>in random sampling</w:t>
      </w:r>
      <w:r w:rsidRPr="00013E86">
        <w:rPr>
          <w:rFonts w:ascii="Times New Roman" w:eastAsia="Times New Roman" w:hAnsi="Times New Roman" w:cs="Times New Roman"/>
          <w:b/>
          <w:bCs/>
          <w:sz w:val="24"/>
          <w:szCs w:val="24"/>
          <w:lang w:val="de-DE" w:eastAsia="en-IN"/>
        </w:rPr>
        <w:t xml:space="preserve"> </w:t>
      </w:r>
      <w:r w:rsidRPr="00013E86">
        <w:rPr>
          <w:rFonts w:ascii="Times New Roman" w:eastAsia="Times New Roman" w:hAnsi="Times New Roman" w:cs="Times New Roman"/>
          <w:bCs/>
          <w:sz w:val="24"/>
          <w:szCs w:val="24"/>
          <w:lang w:val="de-DE" w:eastAsia="en-IN"/>
        </w:rPr>
        <w:t>(i.e., each and every element of the population must have the same chance of being selected). Why? Suppose that we selected two villages randomly, village A comprising 200 households and village B comprising 800 households. If we wanted to select a total of 40 households and selected 20 households per village, the chance of each household to be selected would be 20/200 = 0.1 (10%) in village A and 20/800 = 0.025 (2.5%) in village B, hence violating the Golden Rule. We could select a proportionate number of households by calculating weighting factors for each village, as the number of households in this village divided by the number of households in all selected villages combined: for village A this would be 200/1000 = 0.2 and for village B it would be 800/1000 = 0.8. We could then multiply the weighting factors with the total sample size to derive the number of households to be selected in each village: for village A this would be 40 * 0.2 = 8 and for village B it would be 40 * 0.8 = 32. With this correction, the chance of a household to be selected in village A would be 8/200 = 0.04 (4%) and in village B it would be 32/800 = 0.04 (4%), hence fulfilling the Golden Rule.</w:t>
      </w:r>
    </w:p>
    <w:p w:rsidR="008F7A2F" w:rsidRPr="00013E86" w:rsidRDefault="008F7A2F" w:rsidP="008F7A2F">
      <w:pPr>
        <w:pStyle w:val="Heading3"/>
        <w:spacing w:line="240" w:lineRule="auto"/>
        <w:rPr>
          <w:rFonts w:ascii="Times New Roman" w:eastAsia="Times New Roman" w:hAnsi="Times New Roman" w:cs="Times New Roman"/>
          <w:b/>
          <w:bCs/>
          <w:i/>
          <w:iCs/>
          <w:color w:val="auto"/>
          <w:lang w:val="de-DE" w:eastAsia="en-IN"/>
        </w:rPr>
      </w:pPr>
      <w:bookmarkStart w:id="15" w:name="_Toc513980725"/>
      <w:r w:rsidRPr="00013E86">
        <w:rPr>
          <w:rFonts w:ascii="Times New Roman" w:eastAsia="Times New Roman" w:hAnsi="Times New Roman" w:cs="Times New Roman"/>
          <w:b/>
          <w:bCs/>
          <w:i/>
          <w:iCs/>
          <w:color w:val="auto"/>
          <w:lang w:val="de-DE" w:eastAsia="en-IN"/>
        </w:rPr>
        <w:t>4.2 The PPS procedure</w:t>
      </w:r>
      <w:bookmarkEnd w:id="15"/>
    </w:p>
    <w:p w:rsidR="008F7A2F" w:rsidRPr="00013E86" w:rsidRDefault="008F7A2F" w:rsidP="008F7A2F">
      <w:pPr>
        <w:spacing w:before="100" w:beforeAutospacing="1" w:after="100" w:afterAutospacing="1" w:line="240" w:lineRule="auto"/>
        <w:jc w:val="both"/>
        <w:rPr>
          <w:rFonts w:ascii="Times New Roman" w:hAnsi="Times New Roman" w:cs="Times New Roman"/>
          <w:sz w:val="24"/>
          <w:szCs w:val="24"/>
        </w:rPr>
      </w:pPr>
      <w:r w:rsidRPr="00013E86">
        <w:rPr>
          <w:rFonts w:ascii="Times New Roman" w:hAnsi="Times New Roman" w:cs="Times New Roman"/>
          <w:sz w:val="24"/>
          <w:szCs w:val="24"/>
          <w:lang w:val="en-US"/>
        </w:rPr>
        <w:t xml:space="preserve">The simple random sampling scheme provides a random sample where every unit in the population has equal probability of selection. Under certain circumstances, more efficient estimators are obtained by assigning unequal probabilities of selection to the units in the population. This type of sampling is known as varying probability sampling scheme. Probability proportional to size (PPS) refers to a sampling technique where the probability that a particular sampling unit will be chosen in the sample is proportional to some known variable such as population size or geographic size. </w:t>
      </w:r>
      <w:r w:rsidRPr="00013E86">
        <w:rPr>
          <w:rFonts w:ascii="Times New Roman" w:hAnsi="Times New Roman" w:cs="Times New Roman"/>
          <w:sz w:val="24"/>
          <w:szCs w:val="24"/>
        </w:rPr>
        <w:t>If Y is the variable under study and X is an auxiliary variable related to Y, then in the most commonly used varying probability scheme, the units are selected with probability proportional to the value of X, called as size. This is termed as probability proportional to a given measure of size (</w:t>
      </w:r>
      <w:proofErr w:type="spellStart"/>
      <w:r w:rsidRPr="00013E86">
        <w:rPr>
          <w:rFonts w:ascii="Times New Roman" w:hAnsi="Times New Roman" w:cs="Times New Roman"/>
          <w:sz w:val="24"/>
          <w:szCs w:val="24"/>
        </w:rPr>
        <w:t>pps</w:t>
      </w:r>
      <w:proofErr w:type="spellEnd"/>
      <w:r w:rsidRPr="00013E86">
        <w:rPr>
          <w:rFonts w:ascii="Times New Roman" w:hAnsi="Times New Roman" w:cs="Times New Roman"/>
          <w:sz w:val="24"/>
          <w:szCs w:val="24"/>
        </w:rPr>
        <w:t xml:space="preserve">) sampling. If the sampling units vary considerably in size, then SRS does not takes into account the possible importance of the larger units in the population. A large unit, i.e., a unit with large value of Y contributes more to the population total than the units with smaller values, so it is natural to expect that a selection scheme which assigns more probability of inclusion in a sample to the larger units than to the smaller units would provide more efficient estimators than the estimators which provide equal probability to all the units. This is accomplished through </w:t>
      </w:r>
      <w:proofErr w:type="spellStart"/>
      <w:r w:rsidRPr="00013E86">
        <w:rPr>
          <w:rFonts w:ascii="Times New Roman" w:hAnsi="Times New Roman" w:cs="Times New Roman"/>
          <w:sz w:val="24"/>
          <w:szCs w:val="24"/>
        </w:rPr>
        <w:t>pps</w:t>
      </w:r>
      <w:proofErr w:type="spellEnd"/>
      <w:r w:rsidRPr="00013E86">
        <w:rPr>
          <w:rFonts w:ascii="Times New Roman" w:hAnsi="Times New Roman" w:cs="Times New Roman"/>
          <w:sz w:val="24"/>
          <w:szCs w:val="24"/>
        </w:rPr>
        <w:t xml:space="preserve"> sampling.</w:t>
      </w:r>
    </w:p>
    <w:p w:rsidR="008F7A2F" w:rsidRPr="00013E86" w:rsidRDefault="008F7A2F" w:rsidP="008F7A2F">
      <w:pPr>
        <w:spacing w:before="100" w:beforeAutospacing="1" w:after="100" w:afterAutospacing="1" w:line="240" w:lineRule="auto"/>
        <w:jc w:val="both"/>
        <w:rPr>
          <w:rFonts w:ascii="Times New Roman" w:hAnsi="Times New Roman" w:cs="Times New Roman"/>
          <w:sz w:val="24"/>
          <w:szCs w:val="24"/>
          <w:lang w:val="en-US"/>
        </w:rPr>
      </w:pPr>
      <w:r w:rsidRPr="00013E86">
        <w:rPr>
          <w:rFonts w:ascii="Times New Roman" w:hAnsi="Times New Roman" w:cs="Times New Roman"/>
          <w:sz w:val="24"/>
          <w:szCs w:val="24"/>
          <w:lang w:val="en-US"/>
        </w:rPr>
        <w:t xml:space="preserve">PPS is usually used in multi-stage cluster (or stratified) sampling for population-level studies.  It can also be called “unequal probability sampling” because you are actually increasing the odds that a subject will be chosen in the sample based on its size.   PPS is used when the populations of sampling units vary in size.  If the sampling units are selected with equal probability, then the likelihood of a sampling unit with a large population being selected for the survey is actually less than the likelihood of elements from a sampling unit with a small population being </w:t>
      </w:r>
      <w:proofErr w:type="gramStart"/>
      <w:r w:rsidRPr="00013E86">
        <w:rPr>
          <w:rFonts w:ascii="Times New Roman" w:hAnsi="Times New Roman" w:cs="Times New Roman"/>
          <w:sz w:val="24"/>
          <w:szCs w:val="24"/>
          <w:lang w:val="en-US"/>
        </w:rPr>
        <w:t>selected.</w:t>
      </w:r>
      <w:proofErr w:type="gramEnd"/>
      <w:r w:rsidRPr="00013E86">
        <w:rPr>
          <w:rFonts w:ascii="Times New Roman" w:hAnsi="Times New Roman" w:cs="Times New Roman"/>
          <w:sz w:val="24"/>
          <w:szCs w:val="24"/>
          <w:lang w:val="en-US"/>
        </w:rPr>
        <w:t xml:space="preserve">  PPS reduces standard error and bias by increasing the likelihood that a sampling unit from a larger population will be chosen over a sampling unit from a smaller population.  This can also be done after the sample is complete by using weighting techniques, but using PPS instead of weighting allows you to do your calculations up front, before sample selection, as opposed to having to do </w:t>
      </w:r>
      <w:r w:rsidRPr="00013E86">
        <w:rPr>
          <w:rFonts w:ascii="Times New Roman" w:hAnsi="Times New Roman" w:cs="Times New Roman"/>
          <w:sz w:val="24"/>
          <w:szCs w:val="24"/>
          <w:lang w:val="en-US"/>
        </w:rPr>
        <w:lastRenderedPageBreak/>
        <w:t>your calculations during analysis. If you use PPS, you can completely avoid having to do weighting later in the process.</w:t>
      </w:r>
    </w:p>
    <w:p w:rsidR="008F7A2F" w:rsidRPr="00013E86" w:rsidRDefault="008F7A2F" w:rsidP="008F7A2F">
      <w:pPr>
        <w:spacing w:before="100" w:beforeAutospacing="1" w:after="100" w:afterAutospacing="1" w:line="240" w:lineRule="auto"/>
        <w:jc w:val="both"/>
        <w:rPr>
          <w:rFonts w:ascii="Times New Roman" w:hAnsi="Times New Roman" w:cs="Times New Roman"/>
          <w:sz w:val="24"/>
          <w:szCs w:val="24"/>
          <w:lang w:val="en-US"/>
        </w:rPr>
      </w:pPr>
      <w:r w:rsidRPr="00013E86">
        <w:rPr>
          <w:rFonts w:ascii="Times New Roman" w:hAnsi="Times New Roman" w:cs="Times New Roman"/>
          <w:sz w:val="24"/>
          <w:szCs w:val="24"/>
          <w:lang w:val="en-US"/>
        </w:rPr>
        <w:t xml:space="preserve">If updated information about the number of resident households in each village is available in the sampling frame, </w:t>
      </w:r>
      <w:r w:rsidRPr="00013E86">
        <w:rPr>
          <w:rFonts w:ascii="Times New Roman" w:hAnsi="Times New Roman" w:cs="Times New Roman"/>
          <w:b/>
          <w:sz w:val="24"/>
          <w:szCs w:val="24"/>
          <w:lang w:val="en-US"/>
        </w:rPr>
        <w:t>probability-proportionate-to-size (PPS) selection can be used in stage 1, which allows the selection of an equal number of households per village in stage 2</w:t>
      </w:r>
      <w:r w:rsidRPr="00013E86">
        <w:rPr>
          <w:rFonts w:ascii="Times New Roman" w:hAnsi="Times New Roman" w:cs="Times New Roman"/>
          <w:sz w:val="24"/>
          <w:szCs w:val="24"/>
          <w:lang w:val="en-US"/>
        </w:rPr>
        <w:t xml:space="preserve">. Due to advantages regarding logistics and data analysis, </w:t>
      </w:r>
      <w:r w:rsidRPr="00013E86">
        <w:rPr>
          <w:rFonts w:ascii="Times New Roman" w:hAnsi="Times New Roman" w:cs="Times New Roman"/>
          <w:b/>
          <w:sz w:val="24"/>
          <w:szCs w:val="24"/>
          <w:lang w:val="en-US"/>
        </w:rPr>
        <w:t>PPS is the preferred method</w:t>
      </w:r>
      <w:r w:rsidRPr="00013E86">
        <w:rPr>
          <w:rFonts w:ascii="Times New Roman" w:hAnsi="Times New Roman" w:cs="Times New Roman"/>
          <w:sz w:val="24"/>
          <w:szCs w:val="24"/>
          <w:lang w:val="en-US"/>
        </w:rPr>
        <w:t>. For instance, given the suggested sample size of 10 households (HHs) per village, a team of two people would likely be able to complete the interviews in one day and then move on to the next village. If sample sizes vary between villages, data collection would be less efficient to organize. To illustrate the PPS method, c</w:t>
      </w:r>
      <w:r w:rsidRPr="00013E86">
        <w:rPr>
          <w:rFonts w:ascii="Times New Roman" w:hAnsi="Times New Roman" w:cs="Times New Roman"/>
          <w:bCs/>
          <w:sz w:val="24"/>
          <w:szCs w:val="24"/>
          <w:lang w:val="de-DE"/>
        </w:rPr>
        <w:t>onsider the example of four villages of varying sizes given in the table below:</w:t>
      </w:r>
    </w:p>
    <w:tbl>
      <w:tblPr>
        <w:tblStyle w:val="TableGrid"/>
        <w:tblW w:w="0" w:type="auto"/>
        <w:tblLook w:val="04A0" w:firstRow="1" w:lastRow="0" w:firstColumn="1" w:lastColumn="0" w:noHBand="0" w:noVBand="1"/>
      </w:tblPr>
      <w:tblGrid>
        <w:gridCol w:w="1803"/>
        <w:gridCol w:w="1803"/>
        <w:gridCol w:w="1803"/>
        <w:gridCol w:w="1503"/>
        <w:gridCol w:w="2104"/>
      </w:tblGrid>
      <w:tr w:rsidR="00B10644" w:rsidRPr="00013E86" w:rsidTr="00600262">
        <w:tc>
          <w:tcPr>
            <w:tcW w:w="1803" w:type="dxa"/>
            <w:vAlign w:val="bottom"/>
          </w:tcPr>
          <w:p w:rsidR="008F7A2F" w:rsidRPr="00013E86" w:rsidRDefault="008F7A2F" w:rsidP="00600262">
            <w:pPr>
              <w:jc w:val="both"/>
              <w:rPr>
                <w:rFonts w:ascii="Times New Roman" w:hAnsi="Times New Roman" w:cs="Times New Roman"/>
                <w:b/>
                <w:sz w:val="24"/>
                <w:szCs w:val="24"/>
              </w:rPr>
            </w:pPr>
            <w:r w:rsidRPr="00013E86">
              <w:rPr>
                <w:rFonts w:ascii="Times New Roman" w:hAnsi="Times New Roman" w:cs="Times New Roman"/>
                <w:b/>
                <w:sz w:val="24"/>
                <w:szCs w:val="24"/>
              </w:rPr>
              <w:t>Village name</w:t>
            </w:r>
          </w:p>
        </w:tc>
        <w:tc>
          <w:tcPr>
            <w:tcW w:w="1803" w:type="dxa"/>
            <w:vAlign w:val="bottom"/>
          </w:tcPr>
          <w:p w:rsidR="008F7A2F" w:rsidRPr="00013E86" w:rsidRDefault="008F7A2F" w:rsidP="00600262">
            <w:pPr>
              <w:jc w:val="both"/>
              <w:rPr>
                <w:rFonts w:ascii="Times New Roman" w:hAnsi="Times New Roman" w:cs="Times New Roman"/>
                <w:b/>
                <w:sz w:val="24"/>
                <w:szCs w:val="24"/>
              </w:rPr>
            </w:pPr>
            <w:r w:rsidRPr="00013E86">
              <w:rPr>
                <w:rFonts w:ascii="Times New Roman" w:hAnsi="Times New Roman" w:cs="Times New Roman"/>
                <w:b/>
                <w:sz w:val="24"/>
                <w:szCs w:val="24"/>
              </w:rPr>
              <w:t>Number of households (HHs)</w:t>
            </w:r>
          </w:p>
        </w:tc>
        <w:tc>
          <w:tcPr>
            <w:tcW w:w="1803" w:type="dxa"/>
            <w:vAlign w:val="bottom"/>
          </w:tcPr>
          <w:p w:rsidR="008F7A2F" w:rsidRPr="00013E86" w:rsidRDefault="008F7A2F" w:rsidP="00600262">
            <w:pPr>
              <w:jc w:val="both"/>
              <w:rPr>
                <w:rFonts w:ascii="Times New Roman" w:hAnsi="Times New Roman" w:cs="Times New Roman"/>
                <w:b/>
                <w:sz w:val="24"/>
                <w:szCs w:val="24"/>
              </w:rPr>
            </w:pPr>
            <w:r w:rsidRPr="00013E86">
              <w:rPr>
                <w:rFonts w:ascii="Times New Roman" w:hAnsi="Times New Roman" w:cs="Times New Roman"/>
                <w:b/>
                <w:sz w:val="24"/>
                <w:szCs w:val="24"/>
              </w:rPr>
              <w:t>Cumulative number of HHs</w:t>
            </w:r>
          </w:p>
        </w:tc>
        <w:tc>
          <w:tcPr>
            <w:tcW w:w="1503" w:type="dxa"/>
            <w:vAlign w:val="bottom"/>
          </w:tcPr>
          <w:p w:rsidR="008F7A2F" w:rsidRPr="00013E86" w:rsidRDefault="008F7A2F" w:rsidP="00600262">
            <w:pPr>
              <w:jc w:val="both"/>
              <w:rPr>
                <w:rFonts w:ascii="Times New Roman" w:hAnsi="Times New Roman" w:cs="Times New Roman"/>
                <w:b/>
                <w:sz w:val="24"/>
                <w:szCs w:val="24"/>
              </w:rPr>
            </w:pPr>
            <w:r w:rsidRPr="00013E86">
              <w:rPr>
                <w:rFonts w:ascii="Times New Roman" w:hAnsi="Times New Roman" w:cs="Times New Roman"/>
                <w:b/>
                <w:sz w:val="24"/>
                <w:szCs w:val="24"/>
              </w:rPr>
              <w:t>HH ID range</w:t>
            </w:r>
          </w:p>
        </w:tc>
        <w:tc>
          <w:tcPr>
            <w:tcW w:w="2104" w:type="dxa"/>
            <w:vAlign w:val="bottom"/>
          </w:tcPr>
          <w:p w:rsidR="008F7A2F" w:rsidRPr="00013E86" w:rsidRDefault="008F7A2F" w:rsidP="00600262">
            <w:pPr>
              <w:jc w:val="both"/>
              <w:rPr>
                <w:rFonts w:ascii="Times New Roman" w:hAnsi="Times New Roman" w:cs="Times New Roman"/>
                <w:b/>
                <w:sz w:val="24"/>
                <w:szCs w:val="24"/>
              </w:rPr>
            </w:pPr>
            <w:r w:rsidRPr="00013E86">
              <w:rPr>
                <w:rFonts w:ascii="Times New Roman" w:hAnsi="Times New Roman" w:cs="Times New Roman"/>
                <w:b/>
                <w:sz w:val="24"/>
                <w:szCs w:val="24"/>
              </w:rPr>
              <w:t>Probability of selection</w:t>
            </w:r>
          </w:p>
        </w:tc>
      </w:tr>
      <w:tr w:rsidR="00B10644" w:rsidRPr="00013E86" w:rsidTr="00600262">
        <w:tc>
          <w:tcPr>
            <w:tcW w:w="1803"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A</w:t>
            </w:r>
          </w:p>
        </w:tc>
        <w:tc>
          <w:tcPr>
            <w:tcW w:w="1803"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200</w:t>
            </w:r>
          </w:p>
        </w:tc>
        <w:tc>
          <w:tcPr>
            <w:tcW w:w="1803" w:type="dxa"/>
          </w:tcPr>
          <w:p w:rsidR="008F7A2F" w:rsidRPr="00013E86" w:rsidRDefault="008F7A2F" w:rsidP="00600262">
            <w:pPr>
              <w:ind w:right="567"/>
              <w:jc w:val="both"/>
              <w:rPr>
                <w:rFonts w:ascii="Times New Roman" w:hAnsi="Times New Roman" w:cs="Times New Roman"/>
                <w:sz w:val="24"/>
                <w:szCs w:val="24"/>
              </w:rPr>
            </w:pPr>
            <w:r w:rsidRPr="00013E86">
              <w:rPr>
                <w:rFonts w:ascii="Times New Roman" w:hAnsi="Times New Roman" w:cs="Times New Roman"/>
                <w:sz w:val="24"/>
                <w:szCs w:val="24"/>
              </w:rPr>
              <w:t>200</w:t>
            </w:r>
          </w:p>
        </w:tc>
        <w:tc>
          <w:tcPr>
            <w:tcW w:w="1503" w:type="dxa"/>
          </w:tcPr>
          <w:p w:rsidR="008F7A2F" w:rsidRPr="00013E86" w:rsidRDefault="008F7A2F" w:rsidP="00600262">
            <w:pPr>
              <w:ind w:right="57"/>
              <w:jc w:val="both"/>
              <w:rPr>
                <w:rFonts w:ascii="Times New Roman" w:hAnsi="Times New Roman" w:cs="Times New Roman"/>
                <w:sz w:val="24"/>
                <w:szCs w:val="24"/>
              </w:rPr>
            </w:pPr>
            <w:r w:rsidRPr="00013E86">
              <w:rPr>
                <w:rFonts w:ascii="Times New Roman" w:hAnsi="Times New Roman" w:cs="Times New Roman"/>
                <w:sz w:val="24"/>
                <w:szCs w:val="24"/>
              </w:rPr>
              <w:t>1 -200</w:t>
            </w:r>
          </w:p>
        </w:tc>
        <w:tc>
          <w:tcPr>
            <w:tcW w:w="2104"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200/1000 = 20%</w:t>
            </w:r>
          </w:p>
        </w:tc>
      </w:tr>
      <w:tr w:rsidR="00B10644" w:rsidRPr="00013E86" w:rsidTr="00600262">
        <w:tc>
          <w:tcPr>
            <w:tcW w:w="1803"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B</w:t>
            </w:r>
          </w:p>
        </w:tc>
        <w:tc>
          <w:tcPr>
            <w:tcW w:w="1803"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300</w:t>
            </w:r>
          </w:p>
        </w:tc>
        <w:tc>
          <w:tcPr>
            <w:tcW w:w="1803" w:type="dxa"/>
          </w:tcPr>
          <w:p w:rsidR="008F7A2F" w:rsidRPr="00013E86" w:rsidRDefault="008F7A2F" w:rsidP="00600262">
            <w:pPr>
              <w:ind w:right="567"/>
              <w:jc w:val="both"/>
              <w:rPr>
                <w:rFonts w:ascii="Times New Roman" w:hAnsi="Times New Roman" w:cs="Times New Roman"/>
                <w:sz w:val="24"/>
                <w:szCs w:val="24"/>
              </w:rPr>
            </w:pPr>
            <w:r w:rsidRPr="00013E86">
              <w:rPr>
                <w:rFonts w:ascii="Times New Roman" w:hAnsi="Times New Roman" w:cs="Times New Roman"/>
                <w:sz w:val="24"/>
                <w:szCs w:val="24"/>
              </w:rPr>
              <w:t>500</w:t>
            </w:r>
          </w:p>
        </w:tc>
        <w:tc>
          <w:tcPr>
            <w:tcW w:w="1503" w:type="dxa"/>
          </w:tcPr>
          <w:p w:rsidR="008F7A2F" w:rsidRPr="00013E86" w:rsidRDefault="008F7A2F" w:rsidP="00600262">
            <w:pPr>
              <w:ind w:right="57"/>
              <w:jc w:val="both"/>
              <w:rPr>
                <w:rFonts w:ascii="Times New Roman" w:hAnsi="Times New Roman" w:cs="Times New Roman"/>
                <w:sz w:val="24"/>
                <w:szCs w:val="24"/>
              </w:rPr>
            </w:pPr>
            <w:r w:rsidRPr="00013E86">
              <w:rPr>
                <w:rFonts w:ascii="Times New Roman" w:hAnsi="Times New Roman" w:cs="Times New Roman"/>
                <w:sz w:val="24"/>
                <w:szCs w:val="24"/>
              </w:rPr>
              <w:t>201 – 500</w:t>
            </w:r>
          </w:p>
        </w:tc>
        <w:tc>
          <w:tcPr>
            <w:tcW w:w="2104"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300/1000 = 30%</w:t>
            </w:r>
          </w:p>
        </w:tc>
      </w:tr>
      <w:tr w:rsidR="00B10644" w:rsidRPr="00013E86" w:rsidTr="00600262">
        <w:tc>
          <w:tcPr>
            <w:tcW w:w="1803"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C</w:t>
            </w:r>
          </w:p>
        </w:tc>
        <w:tc>
          <w:tcPr>
            <w:tcW w:w="1803"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100</w:t>
            </w:r>
          </w:p>
        </w:tc>
        <w:tc>
          <w:tcPr>
            <w:tcW w:w="1803" w:type="dxa"/>
          </w:tcPr>
          <w:p w:rsidR="008F7A2F" w:rsidRPr="00013E86" w:rsidRDefault="008F7A2F" w:rsidP="00600262">
            <w:pPr>
              <w:ind w:right="567"/>
              <w:jc w:val="both"/>
              <w:rPr>
                <w:rFonts w:ascii="Times New Roman" w:hAnsi="Times New Roman" w:cs="Times New Roman"/>
                <w:sz w:val="24"/>
                <w:szCs w:val="24"/>
              </w:rPr>
            </w:pPr>
            <w:r w:rsidRPr="00013E86">
              <w:rPr>
                <w:rFonts w:ascii="Times New Roman" w:hAnsi="Times New Roman" w:cs="Times New Roman"/>
                <w:sz w:val="24"/>
                <w:szCs w:val="24"/>
              </w:rPr>
              <w:t>600</w:t>
            </w:r>
          </w:p>
        </w:tc>
        <w:tc>
          <w:tcPr>
            <w:tcW w:w="1503" w:type="dxa"/>
          </w:tcPr>
          <w:p w:rsidR="008F7A2F" w:rsidRPr="00013E86" w:rsidRDefault="008F7A2F" w:rsidP="00600262">
            <w:pPr>
              <w:ind w:right="57"/>
              <w:jc w:val="both"/>
              <w:rPr>
                <w:rFonts w:ascii="Times New Roman" w:hAnsi="Times New Roman" w:cs="Times New Roman"/>
                <w:sz w:val="24"/>
                <w:szCs w:val="24"/>
              </w:rPr>
            </w:pPr>
            <w:r w:rsidRPr="00013E86">
              <w:rPr>
                <w:rFonts w:ascii="Times New Roman" w:hAnsi="Times New Roman" w:cs="Times New Roman"/>
                <w:sz w:val="24"/>
                <w:szCs w:val="24"/>
              </w:rPr>
              <w:t>501 – 600</w:t>
            </w:r>
          </w:p>
        </w:tc>
        <w:tc>
          <w:tcPr>
            <w:tcW w:w="2104"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100/1000 = 10%</w:t>
            </w:r>
          </w:p>
        </w:tc>
      </w:tr>
      <w:tr w:rsidR="00B10644" w:rsidRPr="00013E86" w:rsidTr="00600262">
        <w:tc>
          <w:tcPr>
            <w:tcW w:w="1803"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D</w:t>
            </w:r>
          </w:p>
        </w:tc>
        <w:tc>
          <w:tcPr>
            <w:tcW w:w="1803"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400</w:t>
            </w:r>
          </w:p>
        </w:tc>
        <w:tc>
          <w:tcPr>
            <w:tcW w:w="1803" w:type="dxa"/>
          </w:tcPr>
          <w:p w:rsidR="008F7A2F" w:rsidRPr="00013E86" w:rsidRDefault="008F7A2F" w:rsidP="00600262">
            <w:pPr>
              <w:ind w:right="567"/>
              <w:jc w:val="both"/>
              <w:rPr>
                <w:rFonts w:ascii="Times New Roman" w:hAnsi="Times New Roman" w:cs="Times New Roman"/>
                <w:sz w:val="24"/>
                <w:szCs w:val="24"/>
              </w:rPr>
            </w:pPr>
            <w:r w:rsidRPr="00013E86">
              <w:rPr>
                <w:rFonts w:ascii="Times New Roman" w:hAnsi="Times New Roman" w:cs="Times New Roman"/>
                <w:sz w:val="24"/>
                <w:szCs w:val="24"/>
              </w:rPr>
              <w:t>1000</w:t>
            </w:r>
          </w:p>
        </w:tc>
        <w:tc>
          <w:tcPr>
            <w:tcW w:w="1503" w:type="dxa"/>
          </w:tcPr>
          <w:p w:rsidR="008F7A2F" w:rsidRPr="00013E86" w:rsidRDefault="008F7A2F" w:rsidP="00600262">
            <w:pPr>
              <w:ind w:right="57"/>
              <w:jc w:val="both"/>
              <w:rPr>
                <w:rFonts w:ascii="Times New Roman" w:hAnsi="Times New Roman" w:cs="Times New Roman"/>
                <w:sz w:val="24"/>
                <w:szCs w:val="24"/>
              </w:rPr>
            </w:pPr>
            <w:r w:rsidRPr="00013E86">
              <w:rPr>
                <w:rFonts w:ascii="Times New Roman" w:hAnsi="Times New Roman" w:cs="Times New Roman"/>
                <w:sz w:val="24"/>
                <w:szCs w:val="24"/>
              </w:rPr>
              <w:t>601 – 1000</w:t>
            </w:r>
          </w:p>
        </w:tc>
        <w:tc>
          <w:tcPr>
            <w:tcW w:w="2104" w:type="dxa"/>
          </w:tcPr>
          <w:p w:rsidR="008F7A2F" w:rsidRPr="00013E86" w:rsidRDefault="008F7A2F" w:rsidP="00600262">
            <w:pPr>
              <w:jc w:val="both"/>
              <w:rPr>
                <w:rFonts w:ascii="Times New Roman" w:hAnsi="Times New Roman" w:cs="Times New Roman"/>
                <w:sz w:val="24"/>
                <w:szCs w:val="24"/>
              </w:rPr>
            </w:pPr>
            <w:r w:rsidRPr="00013E86">
              <w:rPr>
                <w:rFonts w:ascii="Times New Roman" w:hAnsi="Times New Roman" w:cs="Times New Roman"/>
                <w:sz w:val="24"/>
                <w:szCs w:val="24"/>
              </w:rPr>
              <w:t>400/1000 = 40%</w:t>
            </w:r>
          </w:p>
        </w:tc>
      </w:tr>
    </w:tbl>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bCs/>
          <w:sz w:val="24"/>
          <w:szCs w:val="24"/>
          <w:lang w:val="de-DE" w:eastAsia="en-IN"/>
        </w:rPr>
      </w:pPr>
      <w:r w:rsidRPr="00013E86">
        <w:rPr>
          <w:rFonts w:ascii="Times New Roman" w:eastAsia="Times New Roman" w:hAnsi="Times New Roman" w:cs="Times New Roman"/>
          <w:bCs/>
          <w:sz w:val="24"/>
          <w:szCs w:val="24"/>
          <w:lang w:val="de-DE" w:eastAsia="en-IN"/>
        </w:rPr>
        <w:t xml:space="preserve">To select villages using the PPS method, we generate random numbers within the range 1 – max. HH ID. In the example above, we would type the formula =randbetween(1, 1000) into Excel; </w:t>
      </w:r>
      <w:r w:rsidRPr="00013E86">
        <w:rPr>
          <w:rFonts w:ascii="Times New Roman" w:eastAsia="Times New Roman" w:hAnsi="Times New Roman" w:cs="Times New Roman"/>
          <w:b/>
          <w:bCs/>
          <w:sz w:val="24"/>
          <w:szCs w:val="24"/>
          <w:lang w:val="de-DE" w:eastAsia="en-IN"/>
        </w:rPr>
        <w:t xml:space="preserve">a village is selected if the random number falls within its HH ID range, </w:t>
      </w:r>
      <w:r w:rsidRPr="00013E86">
        <w:rPr>
          <w:rFonts w:ascii="Times New Roman" w:eastAsia="Times New Roman" w:hAnsi="Times New Roman" w:cs="Times New Roman"/>
          <w:bCs/>
          <w:sz w:val="24"/>
          <w:szCs w:val="24"/>
          <w:lang w:val="de-DE" w:eastAsia="en-IN"/>
        </w:rPr>
        <w:t xml:space="preserve">thus making the probability of its selection proportionate to its size. For example, the random number 461 would fall into village B (HH ID range 201 – 500); hence, village B would be selected. We would continue generating random numbers (pressing the F9 key) until the desired number of villages is selected. If a random number falls within an already selected village, we simply continue pressing F9 until we get a random number that falls within a new village. </w:t>
      </w:r>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bCs/>
          <w:sz w:val="24"/>
          <w:szCs w:val="24"/>
          <w:lang w:val="de-DE" w:eastAsia="en-IN"/>
        </w:rPr>
      </w:pPr>
      <w:r w:rsidRPr="00013E86">
        <w:rPr>
          <w:rFonts w:ascii="Times New Roman" w:eastAsia="Times New Roman" w:hAnsi="Times New Roman" w:cs="Times New Roman"/>
          <w:bCs/>
          <w:sz w:val="24"/>
          <w:szCs w:val="24"/>
          <w:lang w:val="de-DE" w:eastAsia="en-IN"/>
        </w:rPr>
        <w:t xml:space="preserve">The PPS method for selection of villages can be done based on the 2011 census data which contain the number of resident households in each village of a given district. While the number of households has likely grown since 2011, this does not cause a problem as population growth has likely been relatively similar across the villages of a given district; hence the relative size of villages is likely to stay more or less the same, which is what matters for the PPS method to work as intended. </w:t>
      </w:r>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bCs/>
          <w:sz w:val="24"/>
          <w:szCs w:val="24"/>
          <w:lang w:val="de-DE" w:eastAsia="en-IN"/>
        </w:rPr>
      </w:pPr>
      <w:r w:rsidRPr="00013E86">
        <w:rPr>
          <w:rFonts w:ascii="Times New Roman" w:eastAsia="Times New Roman" w:hAnsi="Times New Roman" w:cs="Times New Roman"/>
          <w:bCs/>
          <w:sz w:val="24"/>
          <w:szCs w:val="24"/>
          <w:lang w:val="de-DE" w:eastAsia="en-IN"/>
        </w:rPr>
        <w:t>As village selection using the PPS method requires the handling of relatively large census datasets and the calculation of cumulative numbers of households and ID ranges, we suggest that the village selection be done at ATARI level.</w:t>
      </w:r>
    </w:p>
    <w:p w:rsidR="008F7A2F" w:rsidRPr="00013E86" w:rsidRDefault="008F7A2F" w:rsidP="008F7A2F">
      <w:pPr>
        <w:pStyle w:val="Heading2"/>
        <w:spacing w:line="240" w:lineRule="auto"/>
        <w:rPr>
          <w:rFonts w:ascii="Times New Roman" w:hAnsi="Times New Roman" w:cs="Times New Roman"/>
          <w:b/>
          <w:bCs/>
          <w:i/>
          <w:iCs/>
          <w:color w:val="auto"/>
          <w:sz w:val="24"/>
          <w:szCs w:val="24"/>
        </w:rPr>
      </w:pPr>
      <w:bookmarkStart w:id="16" w:name="_Toc513980726"/>
      <w:r w:rsidRPr="00013E86">
        <w:rPr>
          <w:rFonts w:ascii="Times New Roman" w:hAnsi="Times New Roman" w:cs="Times New Roman"/>
          <w:b/>
          <w:bCs/>
          <w:i/>
          <w:iCs/>
          <w:color w:val="auto"/>
          <w:sz w:val="24"/>
          <w:szCs w:val="24"/>
          <w:u w:val="single"/>
        </w:rPr>
        <w:t>2.5</w:t>
      </w:r>
      <w:r w:rsidRPr="00013E86">
        <w:rPr>
          <w:rFonts w:ascii="Times New Roman" w:hAnsi="Times New Roman" w:cs="Times New Roman"/>
          <w:b/>
          <w:bCs/>
          <w:i/>
          <w:iCs/>
          <w:color w:val="auto"/>
          <w:sz w:val="24"/>
          <w:szCs w:val="24"/>
        </w:rPr>
        <w:t xml:space="preserve"> Suggested Sampling Procedure</w:t>
      </w:r>
      <w:bookmarkEnd w:id="16"/>
    </w:p>
    <w:p w:rsidR="008F7A2F" w:rsidRPr="00013E86" w:rsidRDefault="008F7A2F" w:rsidP="008F7A2F">
      <w:pPr>
        <w:spacing w:before="100" w:beforeAutospacing="1" w:after="100" w:afterAutospacing="1" w:line="240" w:lineRule="auto"/>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In summary, we suggest the following cluster sampling procedure to be followed by ATARIs and KVKs, which includes practical considerations for reducing the workload while maintaining scientific rigour:</w:t>
      </w:r>
    </w:p>
    <w:p w:rsidR="008F7A2F" w:rsidRPr="00013E86" w:rsidRDefault="008F7A2F" w:rsidP="008F7A2F">
      <w:pPr>
        <w:pStyle w:val="ListParagraph"/>
        <w:numPr>
          <w:ilvl w:val="0"/>
          <w:numId w:val="12"/>
        </w:numPr>
        <w:spacing w:before="100" w:beforeAutospacing="1" w:after="100" w:afterAutospacing="1" w:line="240" w:lineRule="auto"/>
        <w:ind w:left="360"/>
        <w:jc w:val="both"/>
        <w:rPr>
          <w:rFonts w:ascii="Times New Roman" w:eastAsia="Times New Roman" w:hAnsi="Times New Roman" w:cs="Times New Roman"/>
          <w:bCs/>
          <w:sz w:val="24"/>
          <w:szCs w:val="24"/>
          <w:lang w:eastAsia="en-IN"/>
        </w:rPr>
      </w:pPr>
      <w:proofErr w:type="spellStart"/>
      <w:r w:rsidRPr="00013E86">
        <w:rPr>
          <w:rFonts w:ascii="Times New Roman" w:eastAsia="Times New Roman" w:hAnsi="Times New Roman" w:cs="Times New Roman"/>
          <w:bCs/>
          <w:sz w:val="24"/>
          <w:szCs w:val="24"/>
          <w:lang w:eastAsia="en-IN"/>
        </w:rPr>
        <w:lastRenderedPageBreak/>
        <w:t>ATARIs</w:t>
      </w:r>
      <w:proofErr w:type="gramStart"/>
      <w:r w:rsidRPr="00013E86">
        <w:rPr>
          <w:rFonts w:ascii="Times New Roman" w:eastAsia="Times New Roman" w:hAnsi="Times New Roman" w:cs="Times New Roman"/>
          <w:bCs/>
          <w:sz w:val="24"/>
          <w:szCs w:val="24"/>
          <w:lang w:eastAsia="en-IN"/>
        </w:rPr>
        <w:t>:Using</w:t>
      </w:r>
      <w:proofErr w:type="spellEnd"/>
      <w:proofErr w:type="gramEnd"/>
      <w:r w:rsidRPr="00013E86">
        <w:rPr>
          <w:rFonts w:ascii="Times New Roman" w:eastAsia="Times New Roman" w:hAnsi="Times New Roman" w:cs="Times New Roman"/>
          <w:bCs/>
          <w:sz w:val="24"/>
          <w:szCs w:val="24"/>
          <w:lang w:eastAsia="en-IN"/>
        </w:rPr>
        <w:t xml:space="preserve"> the 2011 census data of the districts in your area of operation, select 30 villages randomly per district, applying the PPS method as described in section </w:t>
      </w:r>
      <w:ins w:id="17" w:author="dell" w:date="2019-03-10T15:47:00Z">
        <w:r w:rsidRPr="00013E86">
          <w:rPr>
            <w:rFonts w:ascii="Times New Roman" w:eastAsia="Times New Roman" w:hAnsi="Times New Roman" w:cs="Times New Roman"/>
            <w:bCs/>
            <w:sz w:val="24"/>
            <w:szCs w:val="24"/>
            <w:lang w:eastAsia="en-IN"/>
          </w:rPr>
          <w:t>2</w:t>
        </w:r>
      </w:ins>
      <w:del w:id="18" w:author="dell" w:date="2019-03-10T15:47:00Z">
        <w:r w:rsidRPr="00013E86" w:rsidDel="008E4E59">
          <w:rPr>
            <w:rFonts w:ascii="Times New Roman" w:eastAsia="Times New Roman" w:hAnsi="Times New Roman" w:cs="Times New Roman"/>
            <w:bCs/>
            <w:sz w:val="24"/>
            <w:szCs w:val="24"/>
            <w:lang w:eastAsia="en-IN"/>
          </w:rPr>
          <w:delText>4</w:delText>
        </w:r>
      </w:del>
      <w:r w:rsidRPr="00013E86">
        <w:rPr>
          <w:rFonts w:ascii="Times New Roman" w:eastAsia="Times New Roman" w:hAnsi="Times New Roman" w:cs="Times New Roman"/>
          <w:bCs/>
          <w:sz w:val="24"/>
          <w:szCs w:val="24"/>
          <w:lang w:eastAsia="en-IN"/>
        </w:rPr>
        <w:t xml:space="preserve">.4.2. Send the lists of selected villages to the respective KVKs. The selected villages can be used for three consecutive surveys; for the fourth survey, select a new sample of 30 villages per district; in case one of the previous villages is again randomly selected, discard this village and select a random replacement. </w:t>
      </w:r>
    </w:p>
    <w:p w:rsidR="008F7A2F" w:rsidRPr="00013E86" w:rsidRDefault="008F7A2F" w:rsidP="008F7A2F">
      <w:pPr>
        <w:pStyle w:val="ListParagraph"/>
        <w:numPr>
          <w:ilvl w:val="0"/>
          <w:numId w:val="12"/>
        </w:numPr>
        <w:spacing w:before="100" w:beforeAutospacing="1" w:after="100" w:afterAutospacing="1" w:line="240" w:lineRule="auto"/>
        <w:ind w:left="360"/>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KVKs:</w:t>
      </w:r>
    </w:p>
    <w:p w:rsidR="008F7A2F" w:rsidRPr="00013E86" w:rsidRDefault="008F7A2F" w:rsidP="008F7A2F">
      <w:pPr>
        <w:pStyle w:val="ListParagraph"/>
        <w:numPr>
          <w:ilvl w:val="0"/>
          <w:numId w:val="13"/>
        </w:numPr>
        <w:spacing w:before="100" w:beforeAutospacing="1" w:after="100" w:afterAutospacing="1" w:line="240" w:lineRule="auto"/>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For the selected villages, compile household (HH) lists which are as complete as practically possible. To complete the household listing following steps will be followed:</w:t>
      </w:r>
    </w:p>
    <w:p w:rsidR="008F7A2F" w:rsidRPr="00013E86" w:rsidRDefault="008F7A2F" w:rsidP="008F7A2F">
      <w:pPr>
        <w:pStyle w:val="ListParagraph"/>
        <w:numPr>
          <w:ilvl w:val="1"/>
          <w:numId w:val="13"/>
        </w:numPr>
        <w:spacing w:before="100" w:beforeAutospacing="1" w:after="100" w:afterAutospacing="1" w:line="240" w:lineRule="auto"/>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ATARI director issues a formal letter to the District Magistrate to share the information of upgraded household list of the selected villages.</w:t>
      </w:r>
    </w:p>
    <w:p w:rsidR="008F7A2F" w:rsidRPr="00013E86" w:rsidRDefault="008F7A2F" w:rsidP="008F7A2F">
      <w:pPr>
        <w:pStyle w:val="ListParagraph"/>
        <w:numPr>
          <w:ilvl w:val="1"/>
          <w:numId w:val="13"/>
        </w:numPr>
        <w:spacing w:before="100" w:beforeAutospacing="1" w:after="100" w:afterAutospacing="1" w:line="240" w:lineRule="auto"/>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 xml:space="preserve">Respective district’s KVK PC will follow-up and coordinate with concerned district administration and departments to upgrade and complete the selected village’s household listing. </w:t>
      </w:r>
    </w:p>
    <w:p w:rsidR="008F7A2F" w:rsidRPr="00013E86" w:rsidRDefault="008F7A2F" w:rsidP="008F7A2F">
      <w:pPr>
        <w:pStyle w:val="ListParagraph"/>
        <w:numPr>
          <w:ilvl w:val="0"/>
          <w:numId w:val="13"/>
        </w:numPr>
        <w:spacing w:before="100" w:beforeAutospacing="1" w:after="100" w:afterAutospacing="1" w:line="240" w:lineRule="auto"/>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Where there is not upgraded and complete household listing, one could start with any existing list and then update it with key informants at hamlet level where resident HHs should be well-known.</w:t>
      </w:r>
    </w:p>
    <w:p w:rsidR="008F7A2F" w:rsidRPr="00013E86" w:rsidRDefault="008F7A2F" w:rsidP="008F7A2F">
      <w:pPr>
        <w:pStyle w:val="ListParagraph"/>
        <w:numPr>
          <w:ilvl w:val="0"/>
          <w:numId w:val="13"/>
        </w:numPr>
        <w:spacing w:before="100" w:beforeAutospacing="1" w:after="100" w:afterAutospacing="1" w:line="240" w:lineRule="auto"/>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In villages &gt; 500 HHs, randomly select a number of hamlets for the HH listing, using the ‘</w:t>
      </w:r>
      <w:proofErr w:type="spellStart"/>
      <w:r w:rsidRPr="00013E86">
        <w:rPr>
          <w:rFonts w:ascii="Times New Roman" w:eastAsia="Times New Roman" w:hAnsi="Times New Roman" w:cs="Times New Roman"/>
          <w:bCs/>
          <w:sz w:val="24"/>
          <w:szCs w:val="24"/>
          <w:lang w:eastAsia="en-IN"/>
        </w:rPr>
        <w:t>randbetween</w:t>
      </w:r>
      <w:proofErr w:type="spellEnd"/>
      <w:r w:rsidRPr="00013E86">
        <w:rPr>
          <w:rFonts w:ascii="Times New Roman" w:eastAsia="Times New Roman" w:hAnsi="Times New Roman" w:cs="Times New Roman"/>
          <w:bCs/>
          <w:sz w:val="24"/>
          <w:szCs w:val="24"/>
          <w:lang w:eastAsia="en-IN"/>
        </w:rPr>
        <w:t>’ formula in MS Excel, as described in section 4.2.3 (the maximum value to be entered equals the number of hamlets in the village). The number of hamlets should be chosen such that the total number of HHs to be listed is &lt; 500; in any case, more than one hamlet should be randomly selected.</w:t>
      </w:r>
    </w:p>
    <w:p w:rsidR="008F7A2F" w:rsidRPr="00013E86" w:rsidRDefault="008F7A2F" w:rsidP="008F7A2F">
      <w:pPr>
        <w:pStyle w:val="ListParagraph"/>
        <w:numPr>
          <w:ilvl w:val="0"/>
          <w:numId w:val="13"/>
        </w:numPr>
        <w:spacing w:before="100" w:beforeAutospacing="1" w:after="100" w:afterAutospacing="1" w:line="240" w:lineRule="auto"/>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Once the listing is completed for a village, randomly select 10 HHs for data collection using the ‘</w:t>
      </w:r>
      <w:proofErr w:type="spellStart"/>
      <w:r w:rsidRPr="00013E86">
        <w:rPr>
          <w:rFonts w:ascii="Times New Roman" w:eastAsia="Times New Roman" w:hAnsi="Times New Roman" w:cs="Times New Roman"/>
          <w:bCs/>
          <w:sz w:val="24"/>
          <w:szCs w:val="24"/>
          <w:lang w:eastAsia="en-IN"/>
        </w:rPr>
        <w:t>randbetween</w:t>
      </w:r>
      <w:proofErr w:type="spellEnd"/>
      <w:r w:rsidRPr="00013E86">
        <w:rPr>
          <w:rFonts w:ascii="Times New Roman" w:eastAsia="Times New Roman" w:hAnsi="Times New Roman" w:cs="Times New Roman"/>
          <w:bCs/>
          <w:sz w:val="24"/>
          <w:szCs w:val="24"/>
          <w:lang w:eastAsia="en-IN"/>
        </w:rPr>
        <w:t>’ formula in MS Excel, as described in section 4.2.3 (the maximum value to be entered equals the number of HHs on the list). Select another 5 HHs randomly to be used as replacements if – and only if – an original sample HH turns out to not be involved in farming, refuses to collaborate, or is not available to be interviewed even after several attempts have been made.</w:t>
      </w:r>
    </w:p>
    <w:p w:rsidR="008F7A2F" w:rsidRPr="00013E86" w:rsidRDefault="008F7A2F" w:rsidP="008F7A2F">
      <w:pPr>
        <w:pStyle w:val="ListParagraph"/>
        <w:numPr>
          <w:ilvl w:val="0"/>
          <w:numId w:val="13"/>
        </w:numPr>
        <w:spacing w:before="100" w:beforeAutospacing="1" w:after="100" w:afterAutospacing="1" w:line="240" w:lineRule="auto"/>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In each village, make use of the compiled HH list for three consecutive surveys, selecting a new random sample of HHs each time. This reduces the workload, but by selecting a new sample each time, possible bias in the data is avoided (the survey itself may have made interviewed HHs more aware of new practices etc.). This means, after the first survey, delete the selected HHs from the household list; for the next survey, randomly select HHs from the remaining list; follow the same procedure for a third survey.</w:t>
      </w:r>
    </w:p>
    <w:p w:rsidR="008F7A2F" w:rsidRPr="00013E86" w:rsidRDefault="008F7A2F" w:rsidP="008F7A2F">
      <w:pPr>
        <w:pStyle w:val="ListParagraph"/>
        <w:numPr>
          <w:ilvl w:val="0"/>
          <w:numId w:val="13"/>
        </w:numPr>
        <w:spacing w:before="100" w:beforeAutospacing="1" w:after="100" w:afterAutospacing="1" w:line="240" w:lineRule="auto"/>
        <w:jc w:val="both"/>
        <w:rPr>
          <w:rFonts w:ascii="Times New Roman" w:eastAsia="Times New Roman" w:hAnsi="Times New Roman" w:cs="Times New Roman"/>
          <w:bCs/>
          <w:sz w:val="24"/>
          <w:szCs w:val="24"/>
          <w:lang w:eastAsia="en-IN"/>
        </w:rPr>
      </w:pPr>
      <w:r w:rsidRPr="00013E86">
        <w:rPr>
          <w:rFonts w:ascii="Times New Roman" w:eastAsia="Times New Roman" w:hAnsi="Times New Roman" w:cs="Times New Roman"/>
          <w:bCs/>
          <w:sz w:val="24"/>
          <w:szCs w:val="24"/>
          <w:lang w:eastAsia="en-IN"/>
        </w:rPr>
        <w:t>For the fourth survey, your ATARI will send you a new list of 30 villages to start the procedure anew.</w:t>
      </w:r>
    </w:p>
    <w:p w:rsidR="008F7A2F" w:rsidRPr="00013E86" w:rsidRDefault="008F7A2F" w:rsidP="008F7A2F">
      <w:pPr>
        <w:pStyle w:val="ListParagraph"/>
        <w:spacing w:before="100" w:beforeAutospacing="1" w:after="100" w:afterAutospacing="1" w:line="240" w:lineRule="auto"/>
        <w:ind w:left="1080"/>
        <w:jc w:val="both"/>
        <w:rPr>
          <w:rFonts w:ascii="Times New Roman" w:eastAsia="Times New Roman" w:hAnsi="Times New Roman" w:cs="Times New Roman"/>
          <w:bCs/>
          <w:sz w:val="24"/>
          <w:szCs w:val="24"/>
          <w:lang w:eastAsia="en-IN"/>
        </w:rPr>
      </w:pPr>
    </w:p>
    <w:p w:rsidR="008F7A2F" w:rsidRPr="00013E86" w:rsidRDefault="008F7A2F" w:rsidP="008F7A2F">
      <w:pPr>
        <w:spacing w:line="240" w:lineRule="auto"/>
        <w:jc w:val="both"/>
        <w:rPr>
          <w:rFonts w:ascii="Times New Roman" w:hAnsi="Times New Roman" w:cs="Times New Roman"/>
          <w:b/>
          <w:sz w:val="24"/>
          <w:szCs w:val="24"/>
          <w:u w:val="single"/>
        </w:rPr>
      </w:pPr>
      <w:r w:rsidRPr="00013E86">
        <w:rPr>
          <w:rFonts w:ascii="Times New Roman" w:hAnsi="Times New Roman" w:cs="Times New Roman"/>
          <w:b/>
          <w:sz w:val="24"/>
          <w:szCs w:val="24"/>
          <w:u w:val="single"/>
        </w:rPr>
        <w:t>Random Sampling of Villages in a District</w:t>
      </w:r>
    </w:p>
    <w:p w:rsidR="008F7A2F" w:rsidRPr="00013E86" w:rsidRDefault="008F7A2F" w:rsidP="008F7A2F">
      <w:pPr>
        <w:spacing w:line="240" w:lineRule="auto"/>
        <w:jc w:val="both"/>
        <w:rPr>
          <w:rFonts w:ascii="Times New Roman" w:hAnsi="Times New Roman" w:cs="Times New Roman"/>
          <w:sz w:val="24"/>
          <w:szCs w:val="24"/>
        </w:rPr>
      </w:pPr>
      <w:r w:rsidRPr="00013E86">
        <w:rPr>
          <w:rFonts w:ascii="Times New Roman" w:hAnsi="Times New Roman" w:cs="Times New Roman"/>
          <w:sz w:val="24"/>
          <w:szCs w:val="24"/>
        </w:rPr>
        <w:t>Method</w:t>
      </w:r>
      <w:proofErr w:type="gramStart"/>
      <w:ins w:id="19" w:author="dell" w:date="2019-03-10T15:35:00Z">
        <w:r w:rsidRPr="00013E86">
          <w:rPr>
            <w:rFonts w:ascii="Times New Roman" w:hAnsi="Times New Roman" w:cs="Times New Roman"/>
            <w:sz w:val="24"/>
            <w:szCs w:val="24"/>
          </w:rPr>
          <w:t>:</w:t>
        </w:r>
      </w:ins>
      <w:proofErr w:type="gramEnd"/>
      <w:del w:id="20" w:author="dell" w:date="2019-03-10T15:35:00Z">
        <w:r w:rsidRPr="00013E86" w:rsidDel="001B74EC">
          <w:rPr>
            <w:rFonts w:ascii="Times New Roman" w:hAnsi="Times New Roman" w:cs="Times New Roman"/>
            <w:sz w:val="24"/>
            <w:szCs w:val="24"/>
          </w:rPr>
          <w:delText xml:space="preserve"> </w:delText>
        </w:r>
      </w:del>
      <w:r w:rsidRPr="00013E86">
        <w:rPr>
          <w:rFonts w:ascii="Times New Roman" w:hAnsi="Times New Roman" w:cs="Times New Roman"/>
          <w:sz w:val="24"/>
          <w:szCs w:val="24"/>
        </w:rPr>
        <w:t>– Probability Proportional to Size (of Village)</w:t>
      </w:r>
    </w:p>
    <w:p w:rsidR="008F7A2F" w:rsidRPr="00013E86" w:rsidRDefault="008F7A2F" w:rsidP="008F7A2F">
      <w:pPr>
        <w:spacing w:line="240" w:lineRule="auto"/>
        <w:jc w:val="both"/>
        <w:rPr>
          <w:rFonts w:ascii="Times New Roman" w:hAnsi="Times New Roman" w:cs="Times New Roman"/>
          <w:sz w:val="24"/>
          <w:szCs w:val="24"/>
        </w:rPr>
      </w:pPr>
      <w:r w:rsidRPr="00013E86">
        <w:rPr>
          <w:rFonts w:ascii="Times New Roman" w:hAnsi="Times New Roman" w:cs="Times New Roman"/>
          <w:sz w:val="24"/>
          <w:szCs w:val="24"/>
        </w:rPr>
        <w:t>Number of villages to be selected per district</w:t>
      </w:r>
      <w:proofErr w:type="gramStart"/>
      <w:ins w:id="21" w:author="dell" w:date="2019-03-10T15:35:00Z">
        <w:r w:rsidRPr="00013E86">
          <w:rPr>
            <w:rFonts w:ascii="Times New Roman" w:hAnsi="Times New Roman" w:cs="Times New Roman"/>
            <w:sz w:val="24"/>
            <w:szCs w:val="24"/>
          </w:rPr>
          <w:t>:</w:t>
        </w:r>
      </w:ins>
      <w:proofErr w:type="gramEnd"/>
      <w:del w:id="22" w:author="dell" w:date="2019-03-10T15:35:00Z">
        <w:r w:rsidRPr="00013E86" w:rsidDel="001B74EC">
          <w:rPr>
            <w:rFonts w:ascii="Times New Roman" w:hAnsi="Times New Roman" w:cs="Times New Roman"/>
            <w:sz w:val="24"/>
            <w:szCs w:val="24"/>
          </w:rPr>
          <w:delText xml:space="preserve"> </w:delText>
        </w:r>
      </w:del>
      <w:r w:rsidRPr="00013E86">
        <w:rPr>
          <w:rFonts w:ascii="Times New Roman" w:hAnsi="Times New Roman" w:cs="Times New Roman"/>
          <w:sz w:val="24"/>
          <w:szCs w:val="24"/>
        </w:rPr>
        <w:t xml:space="preserve">– 30 + 5 </w:t>
      </w:r>
    </w:p>
    <w:p w:rsidR="008F7A2F" w:rsidRPr="00013E86" w:rsidRDefault="008F7A2F" w:rsidP="008F7A2F">
      <w:pPr>
        <w:spacing w:line="240" w:lineRule="auto"/>
        <w:jc w:val="both"/>
        <w:rPr>
          <w:rFonts w:ascii="Times New Roman" w:hAnsi="Times New Roman" w:cs="Times New Roman"/>
          <w:sz w:val="24"/>
          <w:szCs w:val="24"/>
        </w:rPr>
      </w:pPr>
      <w:r w:rsidRPr="00013E86">
        <w:rPr>
          <w:rFonts w:ascii="Times New Roman" w:hAnsi="Times New Roman" w:cs="Times New Roman"/>
          <w:sz w:val="24"/>
          <w:szCs w:val="24"/>
        </w:rPr>
        <w:t>Reference data</w:t>
      </w:r>
      <w:proofErr w:type="gramStart"/>
      <w:ins w:id="23" w:author="dell" w:date="2019-03-10T15:35:00Z">
        <w:r w:rsidRPr="00013E86">
          <w:rPr>
            <w:rFonts w:ascii="Times New Roman" w:hAnsi="Times New Roman" w:cs="Times New Roman"/>
            <w:sz w:val="24"/>
            <w:szCs w:val="24"/>
          </w:rPr>
          <w:t>:</w:t>
        </w:r>
      </w:ins>
      <w:proofErr w:type="gramEnd"/>
      <w:del w:id="24" w:author="dell" w:date="2019-03-10T15:35:00Z">
        <w:r w:rsidRPr="00013E86" w:rsidDel="001B74EC">
          <w:rPr>
            <w:rFonts w:ascii="Times New Roman" w:hAnsi="Times New Roman" w:cs="Times New Roman"/>
            <w:sz w:val="24"/>
            <w:szCs w:val="24"/>
          </w:rPr>
          <w:delText xml:space="preserve"> </w:delText>
        </w:r>
      </w:del>
      <w:r w:rsidRPr="00013E86">
        <w:rPr>
          <w:rFonts w:ascii="Times New Roman" w:hAnsi="Times New Roman" w:cs="Times New Roman"/>
          <w:sz w:val="24"/>
          <w:szCs w:val="24"/>
        </w:rPr>
        <w:t>– District Census Data</w:t>
      </w:r>
    </w:p>
    <w:p w:rsidR="008F7A2F" w:rsidRPr="00013E86" w:rsidRDefault="008F7A2F" w:rsidP="008F7A2F">
      <w:pPr>
        <w:spacing w:line="240" w:lineRule="auto"/>
        <w:jc w:val="both"/>
        <w:rPr>
          <w:rFonts w:ascii="Times New Roman" w:hAnsi="Times New Roman" w:cs="Times New Roman"/>
          <w:sz w:val="24"/>
          <w:szCs w:val="24"/>
          <w:u w:val="single"/>
        </w:rPr>
      </w:pPr>
      <w:r w:rsidRPr="00013E86">
        <w:rPr>
          <w:rFonts w:ascii="Times New Roman" w:hAnsi="Times New Roman" w:cs="Times New Roman"/>
          <w:sz w:val="24"/>
          <w:szCs w:val="24"/>
          <w:u w:val="single"/>
        </w:rPr>
        <w:lastRenderedPageBreak/>
        <w:t>Steps:</w:t>
      </w:r>
    </w:p>
    <w:p w:rsidR="008F7A2F" w:rsidRPr="00013E86" w:rsidRDefault="008F7A2F" w:rsidP="008F7A2F">
      <w:pPr>
        <w:pStyle w:val="ListParagraph"/>
        <w:numPr>
          <w:ilvl w:val="0"/>
          <w:numId w:val="14"/>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From census data sheet of the district, extract desired information as below</w:t>
      </w:r>
    </w:p>
    <w:tbl>
      <w:tblPr>
        <w:tblW w:w="5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1560"/>
        <w:gridCol w:w="1725"/>
        <w:gridCol w:w="1440"/>
      </w:tblGrid>
      <w:tr w:rsidR="00B10644" w:rsidRPr="00013E86" w:rsidTr="00600262">
        <w:trPr>
          <w:trHeight w:val="300"/>
          <w:jc w:val="center"/>
        </w:trPr>
        <w:tc>
          <w:tcPr>
            <w:tcW w:w="1120" w:type="dxa"/>
            <w:shd w:val="clear" w:color="auto" w:fill="auto"/>
            <w:noWrap/>
            <w:vAlign w:val="bottom"/>
            <w:hideMark/>
          </w:tcPr>
          <w:p w:rsidR="008F7A2F" w:rsidRPr="00013E86" w:rsidRDefault="008F7A2F" w:rsidP="00600262">
            <w:pPr>
              <w:spacing w:after="0" w:line="240" w:lineRule="auto"/>
              <w:jc w:val="both"/>
              <w:rPr>
                <w:rFonts w:ascii="Times New Roman" w:eastAsia="Times New Roman" w:hAnsi="Times New Roman" w:cs="Times New Roman"/>
                <w:b/>
                <w:sz w:val="24"/>
                <w:szCs w:val="24"/>
                <w:lang w:eastAsia="en-IN"/>
              </w:rPr>
            </w:pPr>
            <w:r w:rsidRPr="00013E86">
              <w:rPr>
                <w:rFonts w:ascii="Times New Roman" w:eastAsia="Times New Roman" w:hAnsi="Times New Roman" w:cs="Times New Roman"/>
                <w:b/>
                <w:sz w:val="24"/>
                <w:szCs w:val="24"/>
                <w:lang w:eastAsia="en-IN"/>
              </w:rPr>
              <w:t>DISTRICT</w:t>
            </w:r>
          </w:p>
        </w:tc>
        <w:tc>
          <w:tcPr>
            <w:tcW w:w="1560" w:type="dxa"/>
            <w:shd w:val="clear" w:color="auto" w:fill="auto"/>
            <w:noWrap/>
            <w:vAlign w:val="bottom"/>
            <w:hideMark/>
          </w:tcPr>
          <w:p w:rsidR="008F7A2F" w:rsidRPr="00013E86" w:rsidRDefault="008F7A2F" w:rsidP="00600262">
            <w:pPr>
              <w:spacing w:after="0" w:line="240" w:lineRule="auto"/>
              <w:jc w:val="both"/>
              <w:rPr>
                <w:rFonts w:ascii="Times New Roman" w:eastAsia="Times New Roman" w:hAnsi="Times New Roman" w:cs="Times New Roman"/>
                <w:b/>
                <w:sz w:val="24"/>
                <w:szCs w:val="24"/>
                <w:lang w:eastAsia="en-IN"/>
              </w:rPr>
            </w:pPr>
            <w:r w:rsidRPr="00013E86">
              <w:rPr>
                <w:rFonts w:ascii="Times New Roman" w:eastAsia="Times New Roman" w:hAnsi="Times New Roman" w:cs="Times New Roman"/>
                <w:b/>
                <w:sz w:val="24"/>
                <w:szCs w:val="24"/>
                <w:lang w:eastAsia="en-IN"/>
              </w:rPr>
              <w:t>SUB-DISTRICT</w:t>
            </w:r>
          </w:p>
        </w:tc>
        <w:tc>
          <w:tcPr>
            <w:tcW w:w="1725" w:type="dxa"/>
            <w:shd w:val="clear" w:color="auto" w:fill="auto"/>
            <w:noWrap/>
            <w:vAlign w:val="bottom"/>
            <w:hideMark/>
          </w:tcPr>
          <w:p w:rsidR="008F7A2F" w:rsidRPr="00013E86" w:rsidRDefault="008F7A2F" w:rsidP="00600262">
            <w:pPr>
              <w:spacing w:after="0" w:line="240" w:lineRule="auto"/>
              <w:jc w:val="both"/>
              <w:rPr>
                <w:rFonts w:ascii="Times New Roman" w:eastAsia="Times New Roman" w:hAnsi="Times New Roman" w:cs="Times New Roman"/>
                <w:b/>
                <w:sz w:val="24"/>
                <w:szCs w:val="24"/>
                <w:lang w:eastAsia="en-IN"/>
              </w:rPr>
            </w:pPr>
            <w:r w:rsidRPr="00013E86">
              <w:rPr>
                <w:rFonts w:ascii="Times New Roman" w:eastAsia="Times New Roman" w:hAnsi="Times New Roman" w:cs="Times New Roman"/>
                <w:b/>
                <w:sz w:val="24"/>
                <w:szCs w:val="24"/>
                <w:lang w:eastAsia="en-IN"/>
              </w:rPr>
              <w:t>VILLAGE</w:t>
            </w:r>
          </w:p>
        </w:tc>
        <w:tc>
          <w:tcPr>
            <w:tcW w:w="1440" w:type="dxa"/>
            <w:shd w:val="clear" w:color="auto" w:fill="auto"/>
            <w:noWrap/>
            <w:vAlign w:val="bottom"/>
            <w:hideMark/>
          </w:tcPr>
          <w:p w:rsidR="008F7A2F" w:rsidRPr="00013E86" w:rsidRDefault="008F7A2F" w:rsidP="00600262">
            <w:pPr>
              <w:spacing w:after="0" w:line="240" w:lineRule="auto"/>
              <w:jc w:val="both"/>
              <w:rPr>
                <w:rFonts w:ascii="Times New Roman" w:eastAsia="Times New Roman" w:hAnsi="Times New Roman" w:cs="Times New Roman"/>
                <w:b/>
                <w:sz w:val="24"/>
                <w:szCs w:val="24"/>
                <w:lang w:eastAsia="en-IN"/>
              </w:rPr>
            </w:pPr>
            <w:proofErr w:type="spellStart"/>
            <w:r w:rsidRPr="00013E86">
              <w:rPr>
                <w:rFonts w:ascii="Times New Roman" w:eastAsia="Times New Roman" w:hAnsi="Times New Roman" w:cs="Times New Roman"/>
                <w:b/>
                <w:sz w:val="24"/>
                <w:szCs w:val="24"/>
                <w:lang w:eastAsia="en-IN"/>
              </w:rPr>
              <w:t>No_HH</w:t>
            </w:r>
            <w:proofErr w:type="spellEnd"/>
          </w:p>
        </w:tc>
      </w:tr>
      <w:tr w:rsidR="00B10644" w:rsidRPr="00013E86" w:rsidTr="00600262">
        <w:trPr>
          <w:trHeight w:val="300"/>
          <w:jc w:val="center"/>
        </w:trPr>
        <w:tc>
          <w:tcPr>
            <w:tcW w:w="1120" w:type="dxa"/>
            <w:shd w:val="clear" w:color="auto" w:fill="auto"/>
            <w:noWrap/>
            <w:vAlign w:val="bottom"/>
          </w:tcPr>
          <w:p w:rsidR="008F7A2F" w:rsidRPr="00013E86" w:rsidRDefault="008F7A2F" w:rsidP="00600262">
            <w:pPr>
              <w:spacing w:after="0" w:line="240" w:lineRule="auto"/>
              <w:jc w:val="both"/>
              <w:rPr>
                <w:rFonts w:ascii="Times New Roman" w:eastAsia="Times New Roman" w:hAnsi="Times New Roman" w:cs="Times New Roman"/>
                <w:sz w:val="24"/>
                <w:szCs w:val="24"/>
                <w:lang w:eastAsia="en-IN"/>
              </w:rPr>
            </w:pPr>
          </w:p>
        </w:tc>
        <w:tc>
          <w:tcPr>
            <w:tcW w:w="1560" w:type="dxa"/>
            <w:shd w:val="clear" w:color="auto" w:fill="auto"/>
            <w:noWrap/>
            <w:vAlign w:val="bottom"/>
          </w:tcPr>
          <w:p w:rsidR="008F7A2F" w:rsidRPr="00013E86" w:rsidRDefault="008F7A2F" w:rsidP="00600262">
            <w:pPr>
              <w:spacing w:after="0" w:line="240" w:lineRule="auto"/>
              <w:jc w:val="both"/>
              <w:rPr>
                <w:rFonts w:ascii="Times New Roman" w:eastAsia="Times New Roman" w:hAnsi="Times New Roman" w:cs="Times New Roman"/>
                <w:sz w:val="24"/>
                <w:szCs w:val="24"/>
                <w:lang w:eastAsia="en-IN"/>
              </w:rPr>
            </w:pPr>
          </w:p>
        </w:tc>
        <w:tc>
          <w:tcPr>
            <w:tcW w:w="1725" w:type="dxa"/>
            <w:shd w:val="clear" w:color="auto" w:fill="auto"/>
            <w:noWrap/>
            <w:vAlign w:val="bottom"/>
          </w:tcPr>
          <w:p w:rsidR="008F7A2F" w:rsidRPr="00013E86" w:rsidRDefault="008F7A2F" w:rsidP="00600262">
            <w:pPr>
              <w:spacing w:after="0" w:line="240" w:lineRule="auto"/>
              <w:jc w:val="both"/>
              <w:rPr>
                <w:rFonts w:ascii="Times New Roman" w:eastAsia="Times New Roman" w:hAnsi="Times New Roman" w:cs="Times New Roman"/>
                <w:sz w:val="24"/>
                <w:szCs w:val="24"/>
                <w:lang w:eastAsia="en-IN"/>
              </w:rPr>
            </w:pPr>
          </w:p>
        </w:tc>
        <w:tc>
          <w:tcPr>
            <w:tcW w:w="1440" w:type="dxa"/>
            <w:shd w:val="clear" w:color="auto" w:fill="auto"/>
            <w:noWrap/>
            <w:vAlign w:val="bottom"/>
          </w:tcPr>
          <w:p w:rsidR="008F7A2F" w:rsidRPr="00013E86" w:rsidRDefault="008F7A2F" w:rsidP="00600262">
            <w:pPr>
              <w:spacing w:after="0" w:line="240" w:lineRule="auto"/>
              <w:jc w:val="both"/>
              <w:rPr>
                <w:rFonts w:ascii="Times New Roman" w:eastAsia="Times New Roman" w:hAnsi="Times New Roman" w:cs="Times New Roman"/>
                <w:sz w:val="24"/>
                <w:szCs w:val="24"/>
                <w:lang w:eastAsia="en-IN"/>
              </w:rPr>
            </w:pPr>
          </w:p>
        </w:tc>
      </w:tr>
      <w:tr w:rsidR="00B10644" w:rsidRPr="00013E86" w:rsidTr="00600262">
        <w:trPr>
          <w:trHeight w:val="300"/>
          <w:jc w:val="center"/>
        </w:trPr>
        <w:tc>
          <w:tcPr>
            <w:tcW w:w="1120" w:type="dxa"/>
            <w:shd w:val="clear" w:color="auto" w:fill="auto"/>
            <w:noWrap/>
            <w:vAlign w:val="bottom"/>
          </w:tcPr>
          <w:p w:rsidR="008F7A2F" w:rsidRPr="00013E86" w:rsidRDefault="008F7A2F" w:rsidP="00600262">
            <w:pPr>
              <w:spacing w:after="0" w:line="240" w:lineRule="auto"/>
              <w:jc w:val="both"/>
              <w:rPr>
                <w:rFonts w:ascii="Times New Roman" w:eastAsia="Times New Roman" w:hAnsi="Times New Roman" w:cs="Times New Roman"/>
                <w:sz w:val="24"/>
                <w:szCs w:val="24"/>
                <w:lang w:eastAsia="en-IN"/>
              </w:rPr>
            </w:pPr>
          </w:p>
        </w:tc>
        <w:tc>
          <w:tcPr>
            <w:tcW w:w="1560" w:type="dxa"/>
            <w:shd w:val="clear" w:color="auto" w:fill="auto"/>
            <w:noWrap/>
            <w:vAlign w:val="bottom"/>
          </w:tcPr>
          <w:p w:rsidR="008F7A2F" w:rsidRPr="00013E86" w:rsidRDefault="008F7A2F" w:rsidP="00600262">
            <w:pPr>
              <w:spacing w:after="0" w:line="240" w:lineRule="auto"/>
              <w:jc w:val="both"/>
              <w:rPr>
                <w:rFonts w:ascii="Times New Roman" w:eastAsia="Times New Roman" w:hAnsi="Times New Roman" w:cs="Times New Roman"/>
                <w:sz w:val="24"/>
                <w:szCs w:val="24"/>
                <w:lang w:eastAsia="en-IN"/>
              </w:rPr>
            </w:pPr>
          </w:p>
        </w:tc>
        <w:tc>
          <w:tcPr>
            <w:tcW w:w="1725" w:type="dxa"/>
            <w:shd w:val="clear" w:color="auto" w:fill="auto"/>
            <w:noWrap/>
            <w:vAlign w:val="bottom"/>
          </w:tcPr>
          <w:p w:rsidR="008F7A2F" w:rsidRPr="00013E86" w:rsidRDefault="008F7A2F" w:rsidP="00600262">
            <w:pPr>
              <w:spacing w:after="0" w:line="240" w:lineRule="auto"/>
              <w:jc w:val="both"/>
              <w:rPr>
                <w:rFonts w:ascii="Times New Roman" w:eastAsia="Times New Roman" w:hAnsi="Times New Roman" w:cs="Times New Roman"/>
                <w:sz w:val="24"/>
                <w:szCs w:val="24"/>
                <w:lang w:eastAsia="en-IN"/>
              </w:rPr>
            </w:pPr>
          </w:p>
        </w:tc>
        <w:tc>
          <w:tcPr>
            <w:tcW w:w="1440" w:type="dxa"/>
            <w:shd w:val="clear" w:color="auto" w:fill="auto"/>
            <w:noWrap/>
            <w:vAlign w:val="bottom"/>
          </w:tcPr>
          <w:p w:rsidR="008F7A2F" w:rsidRPr="00013E86" w:rsidRDefault="008F7A2F" w:rsidP="00600262">
            <w:pPr>
              <w:spacing w:after="0" w:line="240" w:lineRule="auto"/>
              <w:jc w:val="both"/>
              <w:rPr>
                <w:rFonts w:ascii="Times New Roman" w:eastAsia="Times New Roman" w:hAnsi="Times New Roman" w:cs="Times New Roman"/>
                <w:sz w:val="24"/>
                <w:szCs w:val="24"/>
                <w:lang w:eastAsia="en-IN"/>
              </w:rPr>
            </w:pPr>
          </w:p>
        </w:tc>
      </w:tr>
    </w:tbl>
    <w:p w:rsidR="008F7A2F" w:rsidRPr="00013E86" w:rsidRDefault="008F7A2F" w:rsidP="008F7A2F">
      <w:pPr>
        <w:spacing w:line="240" w:lineRule="auto"/>
        <w:jc w:val="both"/>
        <w:rPr>
          <w:rFonts w:ascii="Times New Roman" w:hAnsi="Times New Roman" w:cs="Times New Roman"/>
          <w:sz w:val="24"/>
          <w:szCs w:val="24"/>
        </w:rPr>
      </w:pPr>
    </w:p>
    <w:p w:rsidR="008F7A2F" w:rsidRPr="00013E86" w:rsidRDefault="008F7A2F" w:rsidP="008F7A2F">
      <w:pPr>
        <w:pStyle w:val="ListParagraph"/>
        <w:numPr>
          <w:ilvl w:val="0"/>
          <w:numId w:val="14"/>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Insert a </w:t>
      </w:r>
      <w:r w:rsidRPr="00013E86">
        <w:rPr>
          <w:rFonts w:ascii="Times New Roman" w:hAnsi="Times New Roman" w:cs="Times New Roman"/>
          <w:b/>
          <w:sz w:val="24"/>
          <w:szCs w:val="24"/>
        </w:rPr>
        <w:t xml:space="preserve">Serial Number Column </w:t>
      </w:r>
      <w:r w:rsidRPr="00013E86">
        <w:rPr>
          <w:rFonts w:ascii="Times New Roman" w:hAnsi="Times New Roman" w:cs="Times New Roman"/>
          <w:sz w:val="24"/>
          <w:szCs w:val="24"/>
        </w:rPr>
        <w:t>before district and number it starting from 1 downward</w:t>
      </w:r>
    </w:p>
    <w:p w:rsidR="008F7A2F" w:rsidRPr="00013E86" w:rsidRDefault="008F7A2F" w:rsidP="008F7A2F">
      <w:pPr>
        <w:pStyle w:val="ListParagraph"/>
        <w:numPr>
          <w:ilvl w:val="0"/>
          <w:numId w:val="14"/>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Add another column next to </w:t>
      </w:r>
      <w:proofErr w:type="spellStart"/>
      <w:r w:rsidRPr="00013E86">
        <w:rPr>
          <w:rFonts w:ascii="Times New Roman" w:hAnsi="Times New Roman" w:cs="Times New Roman"/>
          <w:sz w:val="24"/>
          <w:szCs w:val="24"/>
        </w:rPr>
        <w:t>No_HH</w:t>
      </w:r>
      <w:proofErr w:type="spellEnd"/>
      <w:r w:rsidRPr="00013E86">
        <w:rPr>
          <w:rFonts w:ascii="Times New Roman" w:hAnsi="Times New Roman" w:cs="Times New Roman"/>
          <w:sz w:val="24"/>
          <w:szCs w:val="24"/>
        </w:rPr>
        <w:t xml:space="preserve"> column for cumulative </w:t>
      </w:r>
      <w:r w:rsidRPr="00013E86">
        <w:rPr>
          <w:rFonts w:ascii="Times New Roman" w:hAnsi="Times New Roman" w:cs="Times New Roman"/>
          <w:b/>
          <w:sz w:val="24"/>
          <w:szCs w:val="24"/>
        </w:rPr>
        <w:t xml:space="preserve">number of households, </w:t>
      </w:r>
      <w:r w:rsidRPr="00013E86">
        <w:rPr>
          <w:rFonts w:ascii="Times New Roman" w:hAnsi="Times New Roman" w:cs="Times New Roman"/>
          <w:sz w:val="24"/>
          <w:szCs w:val="24"/>
        </w:rPr>
        <w:t>check that</w:t>
      </w:r>
      <w:r w:rsidRPr="00013E86">
        <w:rPr>
          <w:rFonts w:ascii="Times New Roman" w:hAnsi="Times New Roman" w:cs="Times New Roman"/>
          <w:b/>
          <w:sz w:val="24"/>
          <w:szCs w:val="24"/>
        </w:rPr>
        <w:t xml:space="preserve"> </w:t>
      </w:r>
      <w:r w:rsidRPr="00013E86">
        <w:rPr>
          <w:rFonts w:ascii="Times New Roman" w:hAnsi="Times New Roman" w:cs="Times New Roman"/>
          <w:sz w:val="24"/>
          <w:szCs w:val="24"/>
        </w:rPr>
        <w:t>last figure in this column match with total number of households in the district</w:t>
      </w:r>
      <w:r w:rsidRPr="00013E86">
        <w:rPr>
          <w:rFonts w:ascii="Times New Roman" w:hAnsi="Times New Roman" w:cs="Times New Roman"/>
          <w:b/>
          <w:sz w:val="24"/>
          <w:szCs w:val="24"/>
        </w:rPr>
        <w:t xml:space="preserve"> </w:t>
      </w:r>
    </w:p>
    <w:p w:rsidR="008F7A2F" w:rsidRPr="00013E86" w:rsidRDefault="008F7A2F" w:rsidP="008F7A2F">
      <w:pPr>
        <w:pStyle w:val="ListParagraph"/>
        <w:numPr>
          <w:ilvl w:val="0"/>
          <w:numId w:val="14"/>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Add two more columns next to cumulative column related to </w:t>
      </w:r>
      <w:proofErr w:type="spellStart"/>
      <w:r w:rsidRPr="00013E86">
        <w:rPr>
          <w:rFonts w:ascii="Times New Roman" w:hAnsi="Times New Roman" w:cs="Times New Roman"/>
          <w:sz w:val="24"/>
          <w:szCs w:val="24"/>
        </w:rPr>
        <w:t>No_HH</w:t>
      </w:r>
      <w:proofErr w:type="spellEnd"/>
      <w:r w:rsidRPr="00013E86">
        <w:rPr>
          <w:rFonts w:ascii="Times New Roman" w:hAnsi="Times New Roman" w:cs="Times New Roman"/>
          <w:sz w:val="24"/>
          <w:szCs w:val="24"/>
        </w:rPr>
        <w:t>, it is range of households; first column is the lower value and second column is the high value for assigning number to each households in the district, check that</w:t>
      </w:r>
      <w:r w:rsidRPr="00013E86">
        <w:rPr>
          <w:rFonts w:ascii="Times New Roman" w:hAnsi="Times New Roman" w:cs="Times New Roman"/>
          <w:b/>
          <w:sz w:val="24"/>
          <w:szCs w:val="24"/>
        </w:rPr>
        <w:t xml:space="preserve"> </w:t>
      </w:r>
      <w:r w:rsidRPr="00013E86">
        <w:rPr>
          <w:rFonts w:ascii="Times New Roman" w:hAnsi="Times New Roman" w:cs="Times New Roman"/>
          <w:sz w:val="24"/>
          <w:szCs w:val="24"/>
        </w:rPr>
        <w:t>last figure in this column match with total number of households in the district</w:t>
      </w:r>
    </w:p>
    <w:p w:rsidR="008F7A2F" w:rsidRPr="00013E86" w:rsidRDefault="008F7A2F" w:rsidP="008F7A2F">
      <w:pPr>
        <w:pStyle w:val="ListParagraph"/>
        <w:numPr>
          <w:ilvl w:val="0"/>
          <w:numId w:val="14"/>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Select actual </w:t>
      </w:r>
      <w:proofErr w:type="spellStart"/>
      <w:r w:rsidRPr="00013E86">
        <w:rPr>
          <w:rFonts w:ascii="Times New Roman" w:hAnsi="Times New Roman" w:cs="Times New Roman"/>
          <w:sz w:val="24"/>
          <w:szCs w:val="24"/>
        </w:rPr>
        <w:t>No_HH</w:t>
      </w:r>
      <w:proofErr w:type="spellEnd"/>
      <w:r w:rsidRPr="00013E86">
        <w:rPr>
          <w:rFonts w:ascii="Times New Roman" w:hAnsi="Times New Roman" w:cs="Times New Roman"/>
          <w:sz w:val="24"/>
          <w:szCs w:val="24"/>
        </w:rPr>
        <w:t xml:space="preserve"> column and look for </w:t>
      </w:r>
      <w:r w:rsidRPr="00013E86">
        <w:rPr>
          <w:rFonts w:ascii="Times New Roman" w:hAnsi="Times New Roman" w:cs="Times New Roman"/>
          <w:b/>
          <w:sz w:val="24"/>
          <w:szCs w:val="24"/>
        </w:rPr>
        <w:t xml:space="preserve">SUM, </w:t>
      </w:r>
      <w:r w:rsidRPr="00013E86">
        <w:rPr>
          <w:rFonts w:ascii="Times New Roman" w:hAnsi="Times New Roman" w:cs="Times New Roman"/>
          <w:sz w:val="24"/>
          <w:szCs w:val="24"/>
        </w:rPr>
        <w:t xml:space="preserve">total number of households in the district </w:t>
      </w:r>
    </w:p>
    <w:p w:rsidR="008F7A2F" w:rsidRPr="00013E86" w:rsidRDefault="008F7A2F" w:rsidP="008F7A2F">
      <w:pPr>
        <w:pStyle w:val="ListParagraph"/>
        <w:numPr>
          <w:ilvl w:val="0"/>
          <w:numId w:val="14"/>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Put cursor in any blank cell to use command, </w:t>
      </w:r>
      <w:r w:rsidRPr="00013E86">
        <w:rPr>
          <w:rFonts w:ascii="Times New Roman" w:hAnsi="Times New Roman" w:cs="Times New Roman"/>
          <w:b/>
          <w:sz w:val="24"/>
          <w:szCs w:val="24"/>
        </w:rPr>
        <w:t>=RANDBETWEEN</w:t>
      </w:r>
      <w:r w:rsidRPr="00013E86">
        <w:rPr>
          <w:rFonts w:ascii="Times New Roman" w:hAnsi="Times New Roman" w:cs="Times New Roman"/>
          <w:sz w:val="24"/>
          <w:szCs w:val="24"/>
        </w:rPr>
        <w:t xml:space="preserve"> (1,TOTAL HOUSEHOLD); for e.g. in </w:t>
      </w:r>
      <w:proofErr w:type="spellStart"/>
      <w:r w:rsidRPr="00013E86">
        <w:rPr>
          <w:rFonts w:ascii="Times New Roman" w:hAnsi="Times New Roman" w:cs="Times New Roman"/>
          <w:sz w:val="24"/>
          <w:szCs w:val="24"/>
        </w:rPr>
        <w:t>Kushinagar</w:t>
      </w:r>
      <w:proofErr w:type="spellEnd"/>
      <w:r w:rsidRPr="00013E86">
        <w:rPr>
          <w:rFonts w:ascii="Times New Roman" w:hAnsi="Times New Roman" w:cs="Times New Roman"/>
          <w:sz w:val="24"/>
          <w:szCs w:val="24"/>
        </w:rPr>
        <w:t xml:space="preserve"> (1,533834)</w:t>
      </w:r>
    </w:p>
    <w:p w:rsidR="008F7A2F" w:rsidRPr="00013E86" w:rsidRDefault="008F7A2F" w:rsidP="008F7A2F">
      <w:pPr>
        <w:pStyle w:val="ListParagraph"/>
        <w:numPr>
          <w:ilvl w:val="0"/>
          <w:numId w:val="14"/>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Press </w:t>
      </w:r>
      <w:r w:rsidRPr="00013E86">
        <w:rPr>
          <w:rFonts w:ascii="Times New Roman" w:hAnsi="Times New Roman" w:cs="Times New Roman"/>
          <w:b/>
          <w:sz w:val="24"/>
          <w:szCs w:val="24"/>
        </w:rPr>
        <w:t>ENTER,</w:t>
      </w:r>
      <w:r w:rsidRPr="00013E86">
        <w:rPr>
          <w:rFonts w:ascii="Times New Roman" w:hAnsi="Times New Roman" w:cs="Times New Roman"/>
          <w:sz w:val="24"/>
          <w:szCs w:val="24"/>
        </w:rPr>
        <w:t xml:space="preserve"> it generates for you the first random household number.</w:t>
      </w:r>
    </w:p>
    <w:p w:rsidR="008F7A2F" w:rsidRPr="00013E86" w:rsidRDefault="008F7A2F" w:rsidP="008F7A2F">
      <w:pPr>
        <w:pStyle w:val="ListParagraph"/>
        <w:numPr>
          <w:ilvl w:val="0"/>
          <w:numId w:val="14"/>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Look at the two range columns and find in which row this random value falls.</w:t>
      </w:r>
    </w:p>
    <w:p w:rsidR="008F7A2F" w:rsidRPr="00013E86" w:rsidRDefault="008F7A2F" w:rsidP="008F7A2F">
      <w:pPr>
        <w:pStyle w:val="ListParagraph"/>
        <w:numPr>
          <w:ilvl w:val="0"/>
          <w:numId w:val="14"/>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Highlight that village name </w:t>
      </w:r>
      <w:r w:rsidRPr="00013E86">
        <w:rPr>
          <w:rFonts w:ascii="Times New Roman" w:hAnsi="Times New Roman" w:cs="Times New Roman"/>
          <w:b/>
          <w:sz w:val="24"/>
          <w:szCs w:val="24"/>
        </w:rPr>
        <w:t xml:space="preserve">YELLOW </w:t>
      </w:r>
      <w:r w:rsidRPr="00013E86">
        <w:rPr>
          <w:rFonts w:ascii="Times New Roman" w:hAnsi="Times New Roman" w:cs="Times New Roman"/>
          <w:sz w:val="24"/>
          <w:szCs w:val="24"/>
        </w:rPr>
        <w:t>and mark it as 1, it is your first selected village</w:t>
      </w:r>
    </w:p>
    <w:p w:rsidR="008F7A2F" w:rsidRPr="00013E86" w:rsidRDefault="008F7A2F" w:rsidP="008F7A2F">
      <w:pPr>
        <w:pStyle w:val="ListParagraph"/>
        <w:numPr>
          <w:ilvl w:val="0"/>
          <w:numId w:val="14"/>
        </w:numPr>
        <w:spacing w:after="160" w:line="240" w:lineRule="auto"/>
        <w:ind w:hanging="540"/>
        <w:jc w:val="both"/>
        <w:rPr>
          <w:rFonts w:ascii="Times New Roman" w:hAnsi="Times New Roman" w:cs="Times New Roman"/>
          <w:sz w:val="24"/>
          <w:szCs w:val="24"/>
        </w:rPr>
      </w:pPr>
      <w:r w:rsidRPr="00013E86">
        <w:rPr>
          <w:rFonts w:ascii="Times New Roman" w:hAnsi="Times New Roman" w:cs="Times New Roman"/>
          <w:sz w:val="24"/>
          <w:szCs w:val="24"/>
        </w:rPr>
        <w:t>Go to the cell where RANDBETWEEN formula is functional &amp; PRESS F9</w:t>
      </w:r>
    </w:p>
    <w:p w:rsidR="008F7A2F" w:rsidRPr="00013E86" w:rsidRDefault="008F7A2F" w:rsidP="008F7A2F">
      <w:pPr>
        <w:pStyle w:val="ListParagraph"/>
        <w:numPr>
          <w:ilvl w:val="0"/>
          <w:numId w:val="14"/>
        </w:numPr>
        <w:spacing w:after="160" w:line="240" w:lineRule="auto"/>
        <w:ind w:left="630"/>
        <w:jc w:val="both"/>
        <w:rPr>
          <w:rFonts w:ascii="Times New Roman" w:hAnsi="Times New Roman" w:cs="Times New Roman"/>
          <w:sz w:val="24"/>
          <w:szCs w:val="24"/>
        </w:rPr>
      </w:pPr>
      <w:r w:rsidRPr="00013E86">
        <w:rPr>
          <w:rFonts w:ascii="Times New Roman" w:hAnsi="Times New Roman" w:cs="Times New Roman"/>
          <w:sz w:val="24"/>
          <w:szCs w:val="24"/>
        </w:rPr>
        <w:t>It would give you another random number, accordingly highlight another village and mark it as your second selected village</w:t>
      </w:r>
    </w:p>
    <w:p w:rsidR="008F7A2F" w:rsidRPr="00013E86" w:rsidRDefault="008F7A2F" w:rsidP="008F7A2F">
      <w:pPr>
        <w:pStyle w:val="ListParagraph"/>
        <w:numPr>
          <w:ilvl w:val="0"/>
          <w:numId w:val="14"/>
        </w:numPr>
        <w:spacing w:after="160" w:line="240" w:lineRule="auto"/>
        <w:ind w:left="630"/>
        <w:jc w:val="both"/>
        <w:rPr>
          <w:rFonts w:ascii="Times New Roman" w:hAnsi="Times New Roman" w:cs="Times New Roman"/>
          <w:sz w:val="24"/>
          <w:szCs w:val="24"/>
        </w:rPr>
      </w:pPr>
      <w:r w:rsidRPr="00013E86">
        <w:rPr>
          <w:rFonts w:ascii="Times New Roman" w:hAnsi="Times New Roman" w:cs="Times New Roman"/>
          <w:sz w:val="24"/>
          <w:szCs w:val="24"/>
        </w:rPr>
        <w:t>Repeat the exercise till you select 35 villages</w:t>
      </w:r>
    </w:p>
    <w:p w:rsidR="008F7A2F" w:rsidRPr="00013E86" w:rsidRDefault="008F7A2F" w:rsidP="008F7A2F">
      <w:pPr>
        <w:pStyle w:val="ListParagraph"/>
        <w:numPr>
          <w:ilvl w:val="0"/>
          <w:numId w:val="14"/>
        </w:numPr>
        <w:spacing w:after="160" w:line="240" w:lineRule="auto"/>
        <w:ind w:left="630"/>
        <w:jc w:val="both"/>
        <w:rPr>
          <w:rFonts w:ascii="Times New Roman" w:hAnsi="Times New Roman" w:cs="Times New Roman"/>
          <w:sz w:val="24"/>
          <w:szCs w:val="24"/>
        </w:rPr>
      </w:pPr>
      <w:r w:rsidRPr="00013E86">
        <w:rPr>
          <w:rFonts w:ascii="Times New Roman" w:hAnsi="Times New Roman" w:cs="Times New Roman"/>
          <w:sz w:val="24"/>
          <w:szCs w:val="24"/>
        </w:rPr>
        <w:t xml:space="preserve">If you end up getting already selected village, press </w:t>
      </w:r>
      <w:r w:rsidRPr="00013E86">
        <w:rPr>
          <w:rFonts w:ascii="Times New Roman" w:hAnsi="Times New Roman" w:cs="Times New Roman"/>
          <w:b/>
          <w:sz w:val="24"/>
          <w:szCs w:val="24"/>
        </w:rPr>
        <w:t xml:space="preserve">F9 </w:t>
      </w:r>
      <w:r w:rsidRPr="00013E86">
        <w:rPr>
          <w:rFonts w:ascii="Times New Roman" w:hAnsi="Times New Roman" w:cs="Times New Roman"/>
          <w:sz w:val="24"/>
          <w:szCs w:val="24"/>
        </w:rPr>
        <w:t>and keep moving</w:t>
      </w:r>
    </w:p>
    <w:p w:rsidR="008F7A2F" w:rsidRPr="00013E86" w:rsidRDefault="008F7A2F" w:rsidP="008F7A2F">
      <w:pPr>
        <w:pStyle w:val="ListParagraph"/>
        <w:numPr>
          <w:ilvl w:val="0"/>
          <w:numId w:val="14"/>
        </w:numPr>
        <w:spacing w:after="160" w:line="240" w:lineRule="auto"/>
        <w:ind w:left="630"/>
        <w:jc w:val="both"/>
        <w:rPr>
          <w:rFonts w:ascii="Times New Roman" w:hAnsi="Times New Roman" w:cs="Times New Roman"/>
          <w:sz w:val="24"/>
          <w:szCs w:val="24"/>
        </w:rPr>
      </w:pPr>
      <w:r w:rsidRPr="00013E86">
        <w:rPr>
          <w:rFonts w:ascii="Times New Roman" w:hAnsi="Times New Roman" w:cs="Times New Roman"/>
          <w:b/>
          <w:sz w:val="24"/>
          <w:szCs w:val="24"/>
        </w:rPr>
        <w:t xml:space="preserve">Sort </w:t>
      </w:r>
      <w:r w:rsidRPr="00013E86">
        <w:rPr>
          <w:rFonts w:ascii="Times New Roman" w:hAnsi="Times New Roman" w:cs="Times New Roman"/>
          <w:sz w:val="24"/>
          <w:szCs w:val="24"/>
        </w:rPr>
        <w:t xml:space="preserve">village column by highlighted </w:t>
      </w:r>
      <w:proofErr w:type="spellStart"/>
      <w:r w:rsidRPr="00013E86">
        <w:rPr>
          <w:rFonts w:ascii="Times New Roman" w:hAnsi="Times New Roman" w:cs="Times New Roman"/>
          <w:sz w:val="24"/>
          <w:szCs w:val="24"/>
        </w:rPr>
        <w:t>colour</w:t>
      </w:r>
      <w:proofErr w:type="spellEnd"/>
      <w:r w:rsidRPr="00013E86">
        <w:rPr>
          <w:rFonts w:ascii="Times New Roman" w:hAnsi="Times New Roman" w:cs="Times New Roman"/>
          <w:sz w:val="24"/>
          <w:szCs w:val="24"/>
        </w:rPr>
        <w:t xml:space="preserve"> and copy 35 selected villages on another sheet with following columns – </w:t>
      </w:r>
      <w:proofErr w:type="spellStart"/>
      <w:r w:rsidRPr="00013E86">
        <w:rPr>
          <w:rFonts w:ascii="Times New Roman" w:hAnsi="Times New Roman" w:cs="Times New Roman"/>
          <w:sz w:val="24"/>
          <w:szCs w:val="24"/>
        </w:rPr>
        <w:t>Sr_No</w:t>
      </w:r>
      <w:proofErr w:type="spellEnd"/>
      <w:r w:rsidRPr="00013E86">
        <w:rPr>
          <w:rFonts w:ascii="Times New Roman" w:hAnsi="Times New Roman" w:cs="Times New Roman"/>
          <w:sz w:val="24"/>
          <w:szCs w:val="24"/>
        </w:rPr>
        <w:t xml:space="preserve">, DISTRICT, SUB-DISTRICT and </w:t>
      </w:r>
      <w:proofErr w:type="spellStart"/>
      <w:r w:rsidRPr="00013E86">
        <w:rPr>
          <w:rFonts w:ascii="Times New Roman" w:hAnsi="Times New Roman" w:cs="Times New Roman"/>
          <w:sz w:val="24"/>
          <w:szCs w:val="24"/>
        </w:rPr>
        <w:t>No_HH</w:t>
      </w:r>
      <w:proofErr w:type="spellEnd"/>
      <w:r w:rsidRPr="00013E86">
        <w:rPr>
          <w:rFonts w:ascii="Times New Roman" w:hAnsi="Times New Roman" w:cs="Times New Roman"/>
          <w:sz w:val="24"/>
          <w:szCs w:val="24"/>
        </w:rPr>
        <w:t>.</w:t>
      </w:r>
    </w:p>
    <w:p w:rsidR="008F7A2F" w:rsidRPr="00013E86" w:rsidRDefault="008F7A2F" w:rsidP="008F7A2F">
      <w:pPr>
        <w:spacing w:line="240" w:lineRule="auto"/>
        <w:jc w:val="both"/>
        <w:rPr>
          <w:rFonts w:ascii="Times New Roman" w:hAnsi="Times New Roman" w:cs="Times New Roman"/>
          <w:b/>
          <w:sz w:val="24"/>
          <w:szCs w:val="24"/>
          <w:u w:val="single"/>
        </w:rPr>
      </w:pPr>
      <w:r w:rsidRPr="00013E86">
        <w:rPr>
          <w:rFonts w:ascii="Times New Roman" w:hAnsi="Times New Roman" w:cs="Times New Roman"/>
          <w:b/>
          <w:sz w:val="24"/>
          <w:szCs w:val="24"/>
          <w:u w:val="single"/>
        </w:rPr>
        <w:t>Random Sampling of Households in a Village</w:t>
      </w:r>
    </w:p>
    <w:p w:rsidR="008F7A2F" w:rsidRPr="00013E86" w:rsidRDefault="008F7A2F" w:rsidP="008F7A2F">
      <w:pPr>
        <w:spacing w:line="240" w:lineRule="auto"/>
        <w:jc w:val="both"/>
        <w:rPr>
          <w:rFonts w:ascii="Times New Roman" w:hAnsi="Times New Roman" w:cs="Times New Roman"/>
          <w:sz w:val="24"/>
          <w:szCs w:val="24"/>
        </w:rPr>
      </w:pPr>
      <w:r w:rsidRPr="00013E86">
        <w:rPr>
          <w:rFonts w:ascii="Times New Roman" w:hAnsi="Times New Roman" w:cs="Times New Roman"/>
          <w:sz w:val="24"/>
          <w:szCs w:val="24"/>
        </w:rPr>
        <w:t>Method</w:t>
      </w:r>
      <w:del w:id="25" w:author="dell" w:date="2019-03-10T15:36:00Z">
        <w:r w:rsidRPr="00013E86" w:rsidDel="001B74EC">
          <w:rPr>
            <w:rFonts w:ascii="Times New Roman" w:hAnsi="Times New Roman" w:cs="Times New Roman"/>
            <w:sz w:val="24"/>
            <w:szCs w:val="24"/>
          </w:rPr>
          <w:delText xml:space="preserve"> </w:delText>
        </w:r>
      </w:del>
      <w:proofErr w:type="gramStart"/>
      <w:ins w:id="26" w:author="dell" w:date="2019-03-10T15:36:00Z">
        <w:r w:rsidRPr="00013E86">
          <w:rPr>
            <w:rFonts w:ascii="Times New Roman" w:hAnsi="Times New Roman" w:cs="Times New Roman"/>
            <w:sz w:val="24"/>
            <w:szCs w:val="24"/>
          </w:rPr>
          <w:t>:</w:t>
        </w:r>
      </w:ins>
      <w:r w:rsidRPr="00013E86">
        <w:rPr>
          <w:rFonts w:ascii="Times New Roman" w:hAnsi="Times New Roman" w:cs="Times New Roman"/>
          <w:sz w:val="24"/>
          <w:szCs w:val="24"/>
        </w:rPr>
        <w:t>–</w:t>
      </w:r>
      <w:proofErr w:type="gramEnd"/>
      <w:r w:rsidRPr="00013E86">
        <w:rPr>
          <w:rFonts w:ascii="Times New Roman" w:hAnsi="Times New Roman" w:cs="Times New Roman"/>
          <w:sz w:val="24"/>
          <w:szCs w:val="24"/>
        </w:rPr>
        <w:t xml:space="preserve"> Probability Proportional to Size (of Village)</w:t>
      </w:r>
    </w:p>
    <w:p w:rsidR="008F7A2F" w:rsidRPr="00013E86" w:rsidRDefault="008F7A2F" w:rsidP="008F7A2F">
      <w:pPr>
        <w:spacing w:line="240" w:lineRule="auto"/>
        <w:jc w:val="both"/>
        <w:rPr>
          <w:rFonts w:ascii="Times New Roman" w:hAnsi="Times New Roman" w:cs="Times New Roman"/>
          <w:sz w:val="24"/>
          <w:szCs w:val="24"/>
        </w:rPr>
      </w:pPr>
      <w:r w:rsidRPr="00013E86">
        <w:rPr>
          <w:rFonts w:ascii="Times New Roman" w:hAnsi="Times New Roman" w:cs="Times New Roman"/>
          <w:sz w:val="24"/>
          <w:szCs w:val="24"/>
        </w:rPr>
        <w:t>Number of villages to be selected per district</w:t>
      </w:r>
      <w:proofErr w:type="gramStart"/>
      <w:ins w:id="27" w:author="dell" w:date="2019-03-10T15:36:00Z">
        <w:r w:rsidRPr="00013E86">
          <w:rPr>
            <w:rFonts w:ascii="Times New Roman" w:hAnsi="Times New Roman" w:cs="Times New Roman"/>
            <w:sz w:val="24"/>
            <w:szCs w:val="24"/>
          </w:rPr>
          <w:t>:</w:t>
        </w:r>
      </w:ins>
      <w:proofErr w:type="gramEnd"/>
      <w:del w:id="28" w:author="dell" w:date="2019-03-10T15:36:00Z">
        <w:r w:rsidRPr="00013E86" w:rsidDel="001B74EC">
          <w:rPr>
            <w:rFonts w:ascii="Times New Roman" w:hAnsi="Times New Roman" w:cs="Times New Roman"/>
            <w:sz w:val="24"/>
            <w:szCs w:val="24"/>
          </w:rPr>
          <w:delText xml:space="preserve"> </w:delText>
        </w:r>
      </w:del>
      <w:r w:rsidRPr="00013E86">
        <w:rPr>
          <w:rFonts w:ascii="Times New Roman" w:hAnsi="Times New Roman" w:cs="Times New Roman"/>
          <w:sz w:val="24"/>
          <w:szCs w:val="24"/>
        </w:rPr>
        <w:t>– 7+8</w:t>
      </w:r>
    </w:p>
    <w:p w:rsidR="008F7A2F" w:rsidRPr="00013E86" w:rsidRDefault="008F7A2F" w:rsidP="008F7A2F">
      <w:pPr>
        <w:spacing w:line="240" w:lineRule="auto"/>
        <w:jc w:val="both"/>
        <w:rPr>
          <w:rFonts w:ascii="Times New Roman" w:hAnsi="Times New Roman" w:cs="Times New Roman"/>
          <w:sz w:val="24"/>
          <w:szCs w:val="24"/>
        </w:rPr>
      </w:pPr>
      <w:r w:rsidRPr="00013E86">
        <w:rPr>
          <w:rFonts w:ascii="Times New Roman" w:hAnsi="Times New Roman" w:cs="Times New Roman"/>
          <w:sz w:val="24"/>
          <w:szCs w:val="24"/>
        </w:rPr>
        <w:t>Reference data</w:t>
      </w:r>
      <w:proofErr w:type="gramStart"/>
      <w:ins w:id="29" w:author="dell" w:date="2019-03-10T15:36:00Z">
        <w:r w:rsidRPr="00013E86">
          <w:rPr>
            <w:rFonts w:ascii="Times New Roman" w:hAnsi="Times New Roman" w:cs="Times New Roman"/>
            <w:sz w:val="24"/>
            <w:szCs w:val="24"/>
          </w:rPr>
          <w:t>:</w:t>
        </w:r>
      </w:ins>
      <w:proofErr w:type="gramEnd"/>
      <w:del w:id="30" w:author="dell" w:date="2019-03-10T15:36:00Z">
        <w:r w:rsidRPr="00013E86" w:rsidDel="001B74EC">
          <w:rPr>
            <w:rFonts w:ascii="Times New Roman" w:hAnsi="Times New Roman" w:cs="Times New Roman"/>
            <w:sz w:val="24"/>
            <w:szCs w:val="24"/>
          </w:rPr>
          <w:delText xml:space="preserve"> </w:delText>
        </w:r>
      </w:del>
      <w:r w:rsidRPr="00013E86">
        <w:rPr>
          <w:rFonts w:ascii="Times New Roman" w:hAnsi="Times New Roman" w:cs="Times New Roman"/>
          <w:sz w:val="24"/>
          <w:szCs w:val="24"/>
        </w:rPr>
        <w:t>– State Election Commission</w:t>
      </w:r>
    </w:p>
    <w:p w:rsidR="008F7A2F" w:rsidRPr="00013E86" w:rsidRDefault="008F7A2F" w:rsidP="008F7A2F">
      <w:pPr>
        <w:spacing w:line="240" w:lineRule="auto"/>
        <w:jc w:val="both"/>
        <w:rPr>
          <w:rFonts w:ascii="Times New Roman" w:hAnsi="Times New Roman" w:cs="Times New Roman"/>
          <w:sz w:val="24"/>
          <w:szCs w:val="24"/>
          <w:u w:val="single"/>
        </w:rPr>
      </w:pPr>
      <w:r w:rsidRPr="00013E86">
        <w:rPr>
          <w:rFonts w:ascii="Times New Roman" w:hAnsi="Times New Roman" w:cs="Times New Roman"/>
          <w:sz w:val="24"/>
          <w:szCs w:val="24"/>
          <w:u w:val="single"/>
        </w:rPr>
        <w:t>Steps:</w:t>
      </w:r>
    </w:p>
    <w:p w:rsidR="008F7A2F" w:rsidRPr="00013E86" w:rsidRDefault="008F7A2F" w:rsidP="008F7A2F">
      <w:pPr>
        <w:pStyle w:val="ListParagraph"/>
        <w:numPr>
          <w:ilvl w:val="0"/>
          <w:numId w:val="17"/>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Open an excel file with two rough sheets, which would be used in generating random samples.</w:t>
      </w:r>
    </w:p>
    <w:p w:rsidR="008F7A2F" w:rsidRPr="00013E86" w:rsidRDefault="008F7A2F" w:rsidP="008F7A2F">
      <w:pPr>
        <w:pStyle w:val="ListParagraph"/>
        <w:numPr>
          <w:ilvl w:val="0"/>
          <w:numId w:val="17"/>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Browse  </w:t>
      </w:r>
      <w:hyperlink r:id="rId11" w:history="1">
        <w:r w:rsidRPr="00013E86">
          <w:rPr>
            <w:rStyle w:val="Hyperlink"/>
            <w:rFonts w:ascii="Times New Roman" w:hAnsi="Times New Roman" w:cs="Times New Roman"/>
            <w:color w:val="auto"/>
            <w:sz w:val="24"/>
            <w:szCs w:val="24"/>
          </w:rPr>
          <w:t>http://sec.bihar.gov.in/SearchInFinalPdf.aspx</w:t>
        </w:r>
      </w:hyperlink>
    </w:p>
    <w:p w:rsidR="008F7A2F" w:rsidRPr="00013E86" w:rsidRDefault="008F7A2F" w:rsidP="008F7A2F">
      <w:pPr>
        <w:pStyle w:val="ListParagraph"/>
        <w:numPr>
          <w:ilvl w:val="0"/>
          <w:numId w:val="17"/>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Go to the panchayat voter list tab and select the randomized district from drop down menu, </w:t>
      </w:r>
    </w:p>
    <w:p w:rsidR="008F7A2F" w:rsidRPr="00013E86" w:rsidRDefault="008F7A2F" w:rsidP="008F7A2F">
      <w:pPr>
        <w:pStyle w:val="ListParagraph"/>
        <w:numPr>
          <w:ilvl w:val="0"/>
          <w:numId w:val="17"/>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Now select the block from dropdown menu and the panchayat corresponding to the selected village.</w:t>
      </w:r>
    </w:p>
    <w:p w:rsidR="008F7A2F" w:rsidRPr="00013E86" w:rsidRDefault="008F7A2F" w:rsidP="008F7A2F">
      <w:pPr>
        <w:pStyle w:val="ListParagraph"/>
        <w:numPr>
          <w:ilvl w:val="0"/>
          <w:numId w:val="17"/>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Download ward wise village list</w:t>
      </w:r>
    </w:p>
    <w:p w:rsidR="008F7A2F" w:rsidRPr="00013E86" w:rsidRDefault="008F7A2F" w:rsidP="008F7A2F">
      <w:pPr>
        <w:pStyle w:val="ListParagraph"/>
        <w:numPr>
          <w:ilvl w:val="0"/>
          <w:numId w:val="17"/>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Open the downloaded pdf file (Always open it with adobe reader)</w:t>
      </w:r>
    </w:p>
    <w:p w:rsidR="008F7A2F" w:rsidRPr="00013E86" w:rsidRDefault="008F7A2F" w:rsidP="008F7A2F">
      <w:pPr>
        <w:pStyle w:val="ListParagraph"/>
        <w:numPr>
          <w:ilvl w:val="0"/>
          <w:numId w:val="17"/>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Copy all data from the pdf file using command </w:t>
      </w:r>
      <w:proofErr w:type="spellStart"/>
      <w:r w:rsidRPr="00013E86">
        <w:rPr>
          <w:rFonts w:ascii="Times New Roman" w:hAnsi="Times New Roman" w:cs="Times New Roman"/>
          <w:b/>
          <w:sz w:val="24"/>
          <w:szCs w:val="24"/>
        </w:rPr>
        <w:t>Ctrl+A</w:t>
      </w:r>
      <w:proofErr w:type="spellEnd"/>
      <w:r w:rsidRPr="00013E86">
        <w:rPr>
          <w:rFonts w:ascii="Times New Roman" w:hAnsi="Times New Roman" w:cs="Times New Roman"/>
          <w:sz w:val="24"/>
          <w:szCs w:val="24"/>
        </w:rPr>
        <w:t xml:space="preserve"> followed by </w:t>
      </w:r>
      <w:proofErr w:type="spellStart"/>
      <w:r w:rsidRPr="00013E86">
        <w:rPr>
          <w:rFonts w:ascii="Times New Roman" w:hAnsi="Times New Roman" w:cs="Times New Roman"/>
          <w:b/>
          <w:sz w:val="24"/>
          <w:szCs w:val="24"/>
        </w:rPr>
        <w:t>Ctrl+C</w:t>
      </w:r>
      <w:proofErr w:type="spellEnd"/>
    </w:p>
    <w:p w:rsidR="008F7A2F" w:rsidRPr="00013E86" w:rsidRDefault="008F7A2F" w:rsidP="008F7A2F">
      <w:pPr>
        <w:pStyle w:val="ListParagraph"/>
        <w:numPr>
          <w:ilvl w:val="0"/>
          <w:numId w:val="17"/>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lastRenderedPageBreak/>
        <w:t xml:space="preserve">Paste the copied data in first cell of the first column of the excel sheet using command </w:t>
      </w:r>
      <w:proofErr w:type="spellStart"/>
      <w:r w:rsidRPr="00013E86">
        <w:rPr>
          <w:rFonts w:ascii="Times New Roman" w:hAnsi="Times New Roman" w:cs="Times New Roman"/>
          <w:b/>
          <w:sz w:val="24"/>
          <w:szCs w:val="24"/>
        </w:rPr>
        <w:t>Ctrl+V</w:t>
      </w:r>
      <w:proofErr w:type="spellEnd"/>
      <w:r w:rsidRPr="00013E86">
        <w:rPr>
          <w:rFonts w:ascii="Times New Roman" w:hAnsi="Times New Roman" w:cs="Times New Roman"/>
          <w:sz w:val="24"/>
          <w:szCs w:val="24"/>
        </w:rPr>
        <w:t>.</w:t>
      </w:r>
    </w:p>
    <w:p w:rsidR="008F7A2F" w:rsidRPr="00013E86" w:rsidRDefault="008F7A2F" w:rsidP="008F7A2F">
      <w:pPr>
        <w:pStyle w:val="ListParagraph"/>
        <w:numPr>
          <w:ilvl w:val="0"/>
          <w:numId w:val="17"/>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Select the first 68 rows for Bihar and 57 rows for UP and delete them</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sz w:val="24"/>
          <w:szCs w:val="24"/>
        </w:rPr>
      </w:pPr>
      <w:r w:rsidRPr="00013E86">
        <w:rPr>
          <w:rFonts w:ascii="Times New Roman" w:hAnsi="Times New Roman" w:cs="Times New Roman"/>
          <w:sz w:val="24"/>
          <w:szCs w:val="24"/>
        </w:rPr>
        <w:t>In the first column, go to 1</w:t>
      </w:r>
      <w:r w:rsidRPr="00013E86">
        <w:rPr>
          <w:rFonts w:ascii="Times New Roman" w:hAnsi="Times New Roman" w:cs="Times New Roman"/>
          <w:sz w:val="24"/>
          <w:szCs w:val="24"/>
          <w:vertAlign w:val="superscript"/>
        </w:rPr>
        <w:t>st</w:t>
      </w:r>
      <w:r w:rsidRPr="00013E86">
        <w:rPr>
          <w:rFonts w:ascii="Times New Roman" w:hAnsi="Times New Roman" w:cs="Times New Roman"/>
          <w:sz w:val="24"/>
          <w:szCs w:val="24"/>
        </w:rPr>
        <w:t xml:space="preserve"> cell (A1) and use command </w:t>
      </w:r>
      <w:proofErr w:type="spellStart"/>
      <w:r w:rsidRPr="00013E86">
        <w:rPr>
          <w:rFonts w:ascii="Times New Roman" w:hAnsi="Times New Roman" w:cs="Times New Roman"/>
          <w:b/>
          <w:sz w:val="24"/>
          <w:szCs w:val="24"/>
        </w:rPr>
        <w:t>Ctrl+Shift+down</w:t>
      </w:r>
      <w:proofErr w:type="spellEnd"/>
      <w:r w:rsidRPr="00013E86">
        <w:rPr>
          <w:rFonts w:ascii="Times New Roman" w:hAnsi="Times New Roman" w:cs="Times New Roman"/>
          <w:sz w:val="24"/>
          <w:szCs w:val="24"/>
        </w:rPr>
        <w:t xml:space="preserve"> arrow, to select the entire set of data.</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b/>
          <w:sz w:val="24"/>
          <w:szCs w:val="24"/>
        </w:rPr>
      </w:pPr>
      <w:r w:rsidRPr="00013E86">
        <w:rPr>
          <w:rFonts w:ascii="Times New Roman" w:hAnsi="Times New Roman" w:cs="Times New Roman"/>
          <w:sz w:val="24"/>
          <w:szCs w:val="24"/>
        </w:rPr>
        <w:t xml:space="preserve">Go to the data tab in the excel ribbon, and select the </w:t>
      </w:r>
      <w:r w:rsidRPr="00013E86">
        <w:rPr>
          <w:rFonts w:ascii="Times New Roman" w:hAnsi="Times New Roman" w:cs="Times New Roman"/>
          <w:b/>
          <w:sz w:val="24"/>
          <w:szCs w:val="24"/>
        </w:rPr>
        <w:t>text to columns</w:t>
      </w:r>
      <w:r w:rsidRPr="00013E86">
        <w:rPr>
          <w:rFonts w:ascii="Times New Roman" w:hAnsi="Times New Roman" w:cs="Times New Roman"/>
          <w:sz w:val="24"/>
          <w:szCs w:val="24"/>
        </w:rPr>
        <w:t xml:space="preserve"> option. </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b/>
          <w:sz w:val="24"/>
          <w:szCs w:val="24"/>
        </w:rPr>
      </w:pPr>
      <w:r w:rsidRPr="00013E86">
        <w:rPr>
          <w:rFonts w:ascii="Times New Roman" w:hAnsi="Times New Roman" w:cs="Times New Roman"/>
          <w:sz w:val="24"/>
          <w:szCs w:val="24"/>
        </w:rPr>
        <w:t xml:space="preserve">In the data type select </w:t>
      </w:r>
      <w:r w:rsidRPr="00013E86">
        <w:rPr>
          <w:rFonts w:ascii="Times New Roman" w:hAnsi="Times New Roman" w:cs="Times New Roman"/>
          <w:b/>
          <w:sz w:val="24"/>
          <w:szCs w:val="24"/>
        </w:rPr>
        <w:t xml:space="preserve">Delimited </w:t>
      </w:r>
      <w:r w:rsidRPr="00013E86">
        <w:rPr>
          <w:rFonts w:ascii="Times New Roman" w:hAnsi="Times New Roman" w:cs="Times New Roman"/>
          <w:sz w:val="24"/>
          <w:szCs w:val="24"/>
        </w:rPr>
        <w:t xml:space="preserve">and move further by selecting </w:t>
      </w:r>
      <w:proofErr w:type="gramStart"/>
      <w:r w:rsidRPr="00013E86">
        <w:rPr>
          <w:rFonts w:ascii="Times New Roman" w:hAnsi="Times New Roman" w:cs="Times New Roman"/>
          <w:b/>
          <w:sz w:val="24"/>
          <w:szCs w:val="24"/>
        </w:rPr>
        <w:t>Next</w:t>
      </w:r>
      <w:proofErr w:type="gramEnd"/>
      <w:r w:rsidRPr="00013E86">
        <w:rPr>
          <w:rFonts w:ascii="Times New Roman" w:hAnsi="Times New Roman" w:cs="Times New Roman"/>
          <w:b/>
          <w:sz w:val="24"/>
          <w:szCs w:val="24"/>
        </w:rPr>
        <w:t xml:space="preserve">. </w:t>
      </w:r>
      <w:r w:rsidRPr="00013E86">
        <w:rPr>
          <w:rFonts w:ascii="Times New Roman" w:hAnsi="Times New Roman" w:cs="Times New Roman"/>
          <w:sz w:val="24"/>
          <w:szCs w:val="24"/>
        </w:rPr>
        <w:t xml:space="preserve">In the next page under the delimiters options, select other and </w:t>
      </w:r>
      <w:proofErr w:type="gramStart"/>
      <w:r w:rsidRPr="00013E86">
        <w:rPr>
          <w:rFonts w:ascii="Times New Roman" w:hAnsi="Times New Roman" w:cs="Times New Roman"/>
          <w:sz w:val="24"/>
          <w:szCs w:val="24"/>
        </w:rPr>
        <w:t xml:space="preserve">mention  </w:t>
      </w:r>
      <w:r w:rsidRPr="00013E86">
        <w:rPr>
          <w:rFonts w:ascii="Times New Roman" w:hAnsi="Times New Roman" w:cs="Times New Roman"/>
          <w:b/>
          <w:sz w:val="24"/>
          <w:szCs w:val="24"/>
        </w:rPr>
        <w:t>‘</w:t>
      </w:r>
      <w:proofErr w:type="gramEnd"/>
      <w:r w:rsidRPr="00013E86">
        <w:rPr>
          <w:rFonts w:ascii="Times New Roman" w:hAnsi="Times New Roman" w:cs="Times New Roman"/>
          <w:b/>
          <w:sz w:val="24"/>
          <w:szCs w:val="24"/>
        </w:rPr>
        <w:t xml:space="preserve"> :’  </w:t>
      </w:r>
      <w:r w:rsidRPr="00013E86">
        <w:rPr>
          <w:rFonts w:ascii="Times New Roman" w:hAnsi="Times New Roman" w:cs="Times New Roman"/>
          <w:sz w:val="24"/>
          <w:szCs w:val="24"/>
        </w:rPr>
        <w:t>in</w:t>
      </w:r>
      <w:r w:rsidRPr="00013E86">
        <w:rPr>
          <w:rFonts w:ascii="Times New Roman" w:hAnsi="Times New Roman" w:cs="Times New Roman"/>
          <w:b/>
          <w:sz w:val="24"/>
          <w:szCs w:val="24"/>
        </w:rPr>
        <w:t xml:space="preserve"> </w:t>
      </w:r>
      <w:r w:rsidRPr="00013E86">
        <w:rPr>
          <w:rFonts w:ascii="Times New Roman" w:hAnsi="Times New Roman" w:cs="Times New Roman"/>
          <w:sz w:val="24"/>
          <w:szCs w:val="24"/>
        </w:rPr>
        <w:t xml:space="preserve">the space provided and press finish. Your data is now segregated into two columns. </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b/>
          <w:sz w:val="24"/>
          <w:szCs w:val="24"/>
        </w:rPr>
      </w:pPr>
      <w:r w:rsidRPr="00013E86">
        <w:rPr>
          <w:rFonts w:ascii="Times New Roman" w:hAnsi="Times New Roman" w:cs="Times New Roman"/>
          <w:sz w:val="24"/>
          <w:szCs w:val="24"/>
        </w:rPr>
        <w:t>Set the filter at the 1</w:t>
      </w:r>
      <w:r w:rsidRPr="00013E86">
        <w:rPr>
          <w:rFonts w:ascii="Times New Roman" w:hAnsi="Times New Roman" w:cs="Times New Roman"/>
          <w:sz w:val="24"/>
          <w:szCs w:val="24"/>
          <w:vertAlign w:val="superscript"/>
        </w:rPr>
        <w:t>st</w:t>
      </w:r>
      <w:r w:rsidRPr="00013E86">
        <w:rPr>
          <w:rFonts w:ascii="Times New Roman" w:hAnsi="Times New Roman" w:cs="Times New Roman"/>
          <w:sz w:val="24"/>
          <w:szCs w:val="24"/>
        </w:rPr>
        <w:t xml:space="preserve"> cell of column 1 (A1). Set filter and deselect all the elements first, then select </w:t>
      </w:r>
      <w:proofErr w:type="gramStart"/>
      <w:r w:rsidRPr="00013E86">
        <w:rPr>
          <w:rFonts w:ascii="Times New Roman" w:hAnsi="Times New Roman" w:cs="Times New Roman"/>
          <w:sz w:val="24"/>
          <w:szCs w:val="24"/>
        </w:rPr>
        <w:t xml:space="preserve">‘ </w:t>
      </w:r>
      <w:r w:rsidRPr="00013E86">
        <w:rPr>
          <w:rFonts w:ascii="Kokila" w:hAnsi="Kokila" w:cs="Kokila" w:hint="cs"/>
          <w:b/>
          <w:bCs/>
          <w:sz w:val="24"/>
          <w:szCs w:val="24"/>
          <w:cs/>
          <w:lang w:bidi="hi-IN"/>
        </w:rPr>
        <w:t>रकपन</w:t>
      </w:r>
      <w:proofErr w:type="gramEnd"/>
      <w:r w:rsidRPr="00013E86">
        <w:rPr>
          <w:rFonts w:ascii="Times New Roman" w:hAnsi="Times New Roman" w:cs="Times New Roman"/>
          <w:b/>
          <w:sz w:val="24"/>
          <w:szCs w:val="24"/>
        </w:rPr>
        <w:t xml:space="preserve"> </w:t>
      </w:r>
      <w:r w:rsidRPr="00013E86">
        <w:rPr>
          <w:rFonts w:ascii="Kokila" w:hAnsi="Kokila" w:cs="Kokila" w:hint="cs"/>
          <w:b/>
          <w:bCs/>
          <w:sz w:val="24"/>
          <w:szCs w:val="24"/>
          <w:cs/>
          <w:lang w:bidi="hi-IN"/>
        </w:rPr>
        <w:t>सपखनप</w:t>
      </w:r>
      <w:r w:rsidRPr="00013E86">
        <w:rPr>
          <w:rFonts w:ascii="Times New Roman" w:hAnsi="Times New Roman" w:cs="Times New Roman"/>
          <w:b/>
          <w:sz w:val="24"/>
          <w:szCs w:val="24"/>
        </w:rPr>
        <w:t xml:space="preserve"> ‘ </w:t>
      </w:r>
      <w:r w:rsidRPr="00013E86">
        <w:rPr>
          <w:rFonts w:ascii="Times New Roman" w:hAnsi="Times New Roman" w:cs="Times New Roman"/>
          <w:sz w:val="24"/>
          <w:szCs w:val="24"/>
        </w:rPr>
        <w:t xml:space="preserve">for UP and ‘ </w:t>
      </w:r>
      <w:r w:rsidRPr="00013E86">
        <w:rPr>
          <w:rFonts w:ascii="Kokila" w:hAnsi="Kokila" w:cs="Kokila" w:hint="cs"/>
          <w:b/>
          <w:bCs/>
          <w:sz w:val="24"/>
          <w:szCs w:val="24"/>
          <w:cs/>
          <w:lang w:bidi="hi-IN"/>
        </w:rPr>
        <w:t>गतह</w:t>
      </w:r>
      <w:r w:rsidRPr="00013E86">
        <w:rPr>
          <w:rFonts w:ascii="Times New Roman" w:hAnsi="Times New Roman" w:cs="Times New Roman"/>
          <w:b/>
          <w:sz w:val="24"/>
          <w:szCs w:val="24"/>
        </w:rPr>
        <w:t xml:space="preserve"> </w:t>
      </w:r>
      <w:r w:rsidRPr="00013E86">
        <w:rPr>
          <w:rFonts w:ascii="Kokila" w:hAnsi="Kokila" w:cs="Kokila" w:hint="cs"/>
          <w:b/>
          <w:bCs/>
          <w:sz w:val="24"/>
          <w:szCs w:val="24"/>
          <w:cs/>
          <w:lang w:bidi="hi-IN"/>
        </w:rPr>
        <w:t>सपखयच</w:t>
      </w:r>
      <w:r w:rsidRPr="00013E86">
        <w:rPr>
          <w:rFonts w:ascii="Times New Roman" w:hAnsi="Times New Roman" w:cs="Times New Roman"/>
          <w:b/>
          <w:sz w:val="24"/>
          <w:szCs w:val="24"/>
        </w:rPr>
        <w:t xml:space="preserve"> ‘ </w:t>
      </w:r>
      <w:r w:rsidRPr="00013E86">
        <w:rPr>
          <w:rFonts w:ascii="Times New Roman" w:hAnsi="Times New Roman" w:cs="Times New Roman"/>
          <w:sz w:val="24"/>
          <w:szCs w:val="24"/>
        </w:rPr>
        <w:t>for Bihar</w:t>
      </w:r>
      <w:r w:rsidRPr="00013E86">
        <w:rPr>
          <w:rFonts w:ascii="Times New Roman" w:hAnsi="Times New Roman" w:cs="Times New Roman"/>
          <w:b/>
          <w:sz w:val="24"/>
          <w:szCs w:val="24"/>
        </w:rPr>
        <w:t>.</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sz w:val="24"/>
          <w:szCs w:val="24"/>
        </w:rPr>
      </w:pPr>
      <w:r w:rsidRPr="00013E86">
        <w:rPr>
          <w:rFonts w:ascii="Times New Roman" w:hAnsi="Times New Roman" w:cs="Times New Roman"/>
          <w:sz w:val="24"/>
          <w:szCs w:val="24"/>
        </w:rPr>
        <w:t xml:space="preserve">Copy the filtered data from the second column (column B) and paste it in sheet 2. Select the data pasted in the sheet two by using command </w:t>
      </w:r>
      <w:proofErr w:type="spellStart"/>
      <w:r w:rsidRPr="00013E86">
        <w:rPr>
          <w:rFonts w:ascii="Times New Roman" w:hAnsi="Times New Roman" w:cs="Times New Roman"/>
          <w:b/>
          <w:sz w:val="24"/>
          <w:szCs w:val="24"/>
        </w:rPr>
        <w:t>Ctrl+Shift+down</w:t>
      </w:r>
      <w:proofErr w:type="spellEnd"/>
      <w:r w:rsidRPr="00013E86">
        <w:rPr>
          <w:rFonts w:ascii="Times New Roman" w:hAnsi="Times New Roman" w:cs="Times New Roman"/>
          <w:b/>
          <w:sz w:val="24"/>
          <w:szCs w:val="24"/>
        </w:rPr>
        <w:t xml:space="preserve"> arrow. </w:t>
      </w:r>
      <w:r w:rsidRPr="00013E86">
        <w:rPr>
          <w:rFonts w:ascii="Times New Roman" w:hAnsi="Times New Roman" w:cs="Times New Roman"/>
          <w:sz w:val="24"/>
          <w:szCs w:val="24"/>
        </w:rPr>
        <w:t>Go to the data tab in the ribbon and select</w:t>
      </w:r>
      <w:r w:rsidRPr="00013E86">
        <w:rPr>
          <w:rFonts w:ascii="Times New Roman" w:hAnsi="Times New Roman" w:cs="Times New Roman"/>
          <w:b/>
          <w:sz w:val="24"/>
          <w:szCs w:val="24"/>
        </w:rPr>
        <w:t xml:space="preserve"> Remove Duplicates. </w:t>
      </w:r>
      <w:r w:rsidRPr="00013E86">
        <w:rPr>
          <w:rFonts w:ascii="Times New Roman" w:hAnsi="Times New Roman" w:cs="Times New Roman"/>
          <w:sz w:val="24"/>
          <w:szCs w:val="24"/>
        </w:rPr>
        <w:t xml:space="preserve">This will remove all the duplicate values keeping the unique values intact. </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sz w:val="24"/>
          <w:szCs w:val="24"/>
        </w:rPr>
      </w:pPr>
      <w:r w:rsidRPr="00013E86">
        <w:rPr>
          <w:rFonts w:ascii="Times New Roman" w:hAnsi="Times New Roman" w:cs="Times New Roman"/>
          <w:sz w:val="24"/>
          <w:szCs w:val="24"/>
        </w:rPr>
        <w:t>Now open a new sheet in the same workbook and name it with the concerned village name. The format to be used for the sheet is given below-</w:t>
      </w:r>
    </w:p>
    <w:p w:rsidR="008F7A2F" w:rsidRPr="00013E86" w:rsidRDefault="008F7A2F" w:rsidP="008F7A2F">
      <w:pPr>
        <w:pStyle w:val="ListParagraph"/>
        <w:spacing w:line="240" w:lineRule="auto"/>
        <w:jc w:val="both"/>
        <w:rPr>
          <w:rFonts w:ascii="Times New Roman" w:hAnsi="Times New Roman" w:cs="Times New Roman"/>
          <w:sz w:val="24"/>
          <w:szCs w:val="24"/>
        </w:rPr>
      </w:pPr>
      <w:r w:rsidRPr="00013E86">
        <w:rPr>
          <w:rFonts w:ascii="Times New Roman" w:hAnsi="Times New Roman" w:cs="Times New Roman"/>
          <w:noProof/>
          <w:sz w:val="24"/>
          <w:szCs w:val="24"/>
          <w:lang w:bidi="hi-IN"/>
        </w:rPr>
        <w:drawing>
          <wp:inline distT="0" distB="0" distL="0" distR="0" wp14:anchorId="1511D92B" wp14:editId="68C4F3F3">
            <wp:extent cx="5262245" cy="8540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245" cy="854075"/>
                    </a:xfrm>
                    <a:prstGeom prst="rect">
                      <a:avLst/>
                    </a:prstGeom>
                    <a:noFill/>
                    <a:ln>
                      <a:noFill/>
                    </a:ln>
                  </pic:spPr>
                </pic:pic>
              </a:graphicData>
            </a:graphic>
          </wp:inline>
        </w:drawing>
      </w:r>
    </w:p>
    <w:p w:rsidR="008F7A2F" w:rsidRPr="00013E86" w:rsidRDefault="008F7A2F" w:rsidP="008F7A2F">
      <w:pPr>
        <w:pStyle w:val="ListParagraph"/>
        <w:numPr>
          <w:ilvl w:val="0"/>
          <w:numId w:val="18"/>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Ward - Ward No</w:t>
      </w:r>
    </w:p>
    <w:p w:rsidR="008F7A2F" w:rsidRPr="00013E86" w:rsidRDefault="008F7A2F" w:rsidP="008F7A2F">
      <w:pPr>
        <w:pStyle w:val="ListParagraph"/>
        <w:numPr>
          <w:ilvl w:val="0"/>
          <w:numId w:val="18"/>
        </w:numPr>
        <w:spacing w:after="160" w:line="240" w:lineRule="auto"/>
        <w:jc w:val="both"/>
        <w:rPr>
          <w:rFonts w:ascii="Times New Roman" w:hAnsi="Times New Roman" w:cs="Times New Roman"/>
          <w:sz w:val="24"/>
          <w:szCs w:val="24"/>
        </w:rPr>
      </w:pPr>
      <w:proofErr w:type="spellStart"/>
      <w:r w:rsidRPr="00013E86">
        <w:rPr>
          <w:rFonts w:ascii="Times New Roman" w:hAnsi="Times New Roman" w:cs="Times New Roman"/>
          <w:sz w:val="24"/>
          <w:szCs w:val="24"/>
        </w:rPr>
        <w:t>HH_No</w:t>
      </w:r>
      <w:proofErr w:type="spellEnd"/>
      <w:r w:rsidRPr="00013E86">
        <w:rPr>
          <w:rFonts w:ascii="Times New Roman" w:hAnsi="Times New Roman" w:cs="Times New Roman"/>
          <w:sz w:val="24"/>
          <w:szCs w:val="24"/>
        </w:rPr>
        <w:t xml:space="preserve"> - Household Number</w:t>
      </w:r>
    </w:p>
    <w:p w:rsidR="008F7A2F" w:rsidRPr="00013E86" w:rsidRDefault="008F7A2F" w:rsidP="008F7A2F">
      <w:pPr>
        <w:pStyle w:val="ListParagraph"/>
        <w:numPr>
          <w:ilvl w:val="0"/>
          <w:numId w:val="18"/>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U_ID – Unique ID</w:t>
      </w:r>
    </w:p>
    <w:p w:rsidR="008F7A2F" w:rsidRPr="00013E86" w:rsidRDefault="008F7A2F" w:rsidP="008F7A2F">
      <w:pPr>
        <w:pStyle w:val="ListParagraph"/>
        <w:numPr>
          <w:ilvl w:val="0"/>
          <w:numId w:val="18"/>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Rand- Random Number</w:t>
      </w:r>
    </w:p>
    <w:p w:rsidR="008F7A2F" w:rsidRPr="00013E86" w:rsidRDefault="008F7A2F" w:rsidP="008F7A2F">
      <w:pPr>
        <w:pStyle w:val="ListParagraph"/>
        <w:spacing w:line="240" w:lineRule="auto"/>
        <w:ind w:left="1440"/>
        <w:jc w:val="both"/>
        <w:rPr>
          <w:rFonts w:ascii="Times New Roman" w:hAnsi="Times New Roman" w:cs="Times New Roman"/>
          <w:sz w:val="24"/>
          <w:szCs w:val="24"/>
        </w:rPr>
      </w:pP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sz w:val="24"/>
          <w:szCs w:val="24"/>
        </w:rPr>
      </w:pPr>
      <w:r w:rsidRPr="00013E86">
        <w:rPr>
          <w:rFonts w:ascii="Times New Roman" w:hAnsi="Times New Roman" w:cs="Times New Roman"/>
          <w:sz w:val="24"/>
          <w:szCs w:val="24"/>
        </w:rPr>
        <w:t xml:space="preserve">Copy the unique values from sheet 2 and paste it in the </w:t>
      </w:r>
      <w:proofErr w:type="spellStart"/>
      <w:r w:rsidRPr="00013E86">
        <w:rPr>
          <w:rFonts w:ascii="Times New Roman" w:hAnsi="Times New Roman" w:cs="Times New Roman"/>
          <w:sz w:val="24"/>
          <w:szCs w:val="24"/>
        </w:rPr>
        <w:t>HH_No</w:t>
      </w:r>
      <w:proofErr w:type="spellEnd"/>
      <w:r w:rsidRPr="00013E86">
        <w:rPr>
          <w:rFonts w:ascii="Times New Roman" w:hAnsi="Times New Roman" w:cs="Times New Roman"/>
          <w:sz w:val="24"/>
          <w:szCs w:val="24"/>
        </w:rPr>
        <w:t xml:space="preserve"> column. Assign W1 corresponding to all the household numbers in the ward column. </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sz w:val="24"/>
          <w:szCs w:val="24"/>
        </w:rPr>
      </w:pPr>
      <w:r w:rsidRPr="00013E86">
        <w:rPr>
          <w:rFonts w:ascii="Times New Roman" w:hAnsi="Times New Roman" w:cs="Times New Roman"/>
          <w:sz w:val="24"/>
          <w:szCs w:val="24"/>
        </w:rPr>
        <w:t>Repeat the same procedure for the other wards of the village and name the households under ward column with W2 for 2</w:t>
      </w:r>
      <w:r w:rsidRPr="00013E86">
        <w:rPr>
          <w:rFonts w:ascii="Times New Roman" w:hAnsi="Times New Roman" w:cs="Times New Roman"/>
          <w:sz w:val="24"/>
          <w:szCs w:val="24"/>
          <w:vertAlign w:val="superscript"/>
        </w:rPr>
        <w:t>nd</w:t>
      </w:r>
      <w:r w:rsidRPr="00013E86">
        <w:rPr>
          <w:rFonts w:ascii="Times New Roman" w:hAnsi="Times New Roman" w:cs="Times New Roman"/>
          <w:sz w:val="24"/>
          <w:szCs w:val="24"/>
        </w:rPr>
        <w:t xml:space="preserve"> ward and W3 for 3</w:t>
      </w:r>
      <w:r w:rsidRPr="00013E86">
        <w:rPr>
          <w:rFonts w:ascii="Times New Roman" w:hAnsi="Times New Roman" w:cs="Times New Roman"/>
          <w:sz w:val="24"/>
          <w:szCs w:val="24"/>
          <w:vertAlign w:val="superscript"/>
        </w:rPr>
        <w:t>rd</w:t>
      </w:r>
      <w:r w:rsidRPr="00013E86">
        <w:rPr>
          <w:rFonts w:ascii="Times New Roman" w:hAnsi="Times New Roman" w:cs="Times New Roman"/>
          <w:sz w:val="24"/>
          <w:szCs w:val="24"/>
        </w:rPr>
        <w:t xml:space="preserve"> ward and so on.</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sz w:val="24"/>
          <w:szCs w:val="24"/>
        </w:rPr>
      </w:pPr>
      <w:r w:rsidRPr="00013E86">
        <w:rPr>
          <w:rFonts w:ascii="Times New Roman" w:hAnsi="Times New Roman" w:cs="Times New Roman"/>
          <w:sz w:val="24"/>
          <w:szCs w:val="24"/>
        </w:rPr>
        <w:t>When you are done with all the wards, assign a unique id for each household in the Rand column from 1 to the total no. of households.</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sz w:val="24"/>
          <w:szCs w:val="24"/>
        </w:rPr>
      </w:pPr>
      <w:r w:rsidRPr="00013E86">
        <w:rPr>
          <w:rFonts w:ascii="Times New Roman" w:hAnsi="Times New Roman" w:cs="Times New Roman"/>
          <w:sz w:val="24"/>
          <w:szCs w:val="24"/>
        </w:rPr>
        <w:t xml:space="preserve">Under the Rand column in cell no. 2 use command </w:t>
      </w:r>
      <w:proofErr w:type="spellStart"/>
      <w:r w:rsidRPr="00013E86">
        <w:rPr>
          <w:rFonts w:ascii="Times New Roman" w:hAnsi="Times New Roman" w:cs="Times New Roman"/>
          <w:b/>
          <w:sz w:val="24"/>
          <w:szCs w:val="24"/>
        </w:rPr>
        <w:t>randbetween</w:t>
      </w:r>
      <w:proofErr w:type="spellEnd"/>
      <w:r w:rsidRPr="00013E86">
        <w:rPr>
          <w:rFonts w:ascii="Times New Roman" w:hAnsi="Times New Roman" w:cs="Times New Roman"/>
          <w:b/>
          <w:sz w:val="24"/>
          <w:szCs w:val="24"/>
        </w:rPr>
        <w:t xml:space="preserve">(1, max of U_ID), </w:t>
      </w:r>
      <w:r w:rsidRPr="00013E86">
        <w:rPr>
          <w:rFonts w:ascii="Times New Roman" w:hAnsi="Times New Roman" w:cs="Times New Roman"/>
          <w:sz w:val="24"/>
          <w:szCs w:val="24"/>
        </w:rPr>
        <w:t>this will generate a random number</w:t>
      </w:r>
      <w:r w:rsidRPr="00013E86">
        <w:rPr>
          <w:rFonts w:ascii="Times New Roman" w:hAnsi="Times New Roman" w:cs="Times New Roman"/>
          <w:b/>
          <w:sz w:val="24"/>
          <w:szCs w:val="24"/>
        </w:rPr>
        <w:t xml:space="preserve">, </w:t>
      </w:r>
      <w:r w:rsidRPr="00013E86">
        <w:rPr>
          <w:rFonts w:ascii="Times New Roman" w:hAnsi="Times New Roman" w:cs="Times New Roman"/>
          <w:sz w:val="24"/>
          <w:szCs w:val="24"/>
        </w:rPr>
        <w:t>copy the cell and paste it up to 16</w:t>
      </w:r>
      <w:r w:rsidRPr="00013E86">
        <w:rPr>
          <w:rFonts w:ascii="Times New Roman" w:hAnsi="Times New Roman" w:cs="Times New Roman"/>
          <w:sz w:val="24"/>
          <w:szCs w:val="24"/>
          <w:vertAlign w:val="superscript"/>
        </w:rPr>
        <w:t>th</w:t>
      </w:r>
      <w:r w:rsidRPr="00013E86">
        <w:rPr>
          <w:rFonts w:ascii="Times New Roman" w:hAnsi="Times New Roman" w:cs="Times New Roman"/>
          <w:sz w:val="24"/>
          <w:szCs w:val="24"/>
        </w:rPr>
        <w:t xml:space="preserve"> column to generate 15 random numbers. Copy the random numbers and paste it using paste special (values) in the same columns </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sz w:val="24"/>
          <w:szCs w:val="24"/>
        </w:rPr>
      </w:pPr>
      <w:r w:rsidRPr="00013E86">
        <w:rPr>
          <w:rFonts w:ascii="Times New Roman" w:hAnsi="Times New Roman" w:cs="Times New Roman"/>
          <w:sz w:val="24"/>
          <w:szCs w:val="24"/>
        </w:rPr>
        <w:t>The households and wards corresponding to the generated random numbers are to be surveyed.</w:t>
      </w:r>
    </w:p>
    <w:p w:rsidR="008F7A2F" w:rsidRPr="00013E86" w:rsidRDefault="008F7A2F" w:rsidP="008F7A2F">
      <w:pPr>
        <w:pStyle w:val="ListParagraph"/>
        <w:numPr>
          <w:ilvl w:val="0"/>
          <w:numId w:val="17"/>
        </w:numPr>
        <w:spacing w:after="160" w:line="240" w:lineRule="auto"/>
        <w:ind w:hanging="450"/>
        <w:jc w:val="both"/>
        <w:rPr>
          <w:rFonts w:ascii="Times New Roman" w:hAnsi="Times New Roman" w:cs="Times New Roman"/>
          <w:sz w:val="24"/>
          <w:szCs w:val="24"/>
        </w:rPr>
      </w:pPr>
    </w:p>
    <w:p w:rsidR="008F7A2F" w:rsidRPr="00013E86" w:rsidRDefault="008F7A2F" w:rsidP="008F7A2F">
      <w:pPr>
        <w:spacing w:line="240" w:lineRule="auto"/>
        <w:jc w:val="both"/>
        <w:rPr>
          <w:rFonts w:ascii="Times New Roman" w:hAnsi="Times New Roman" w:cs="Times New Roman"/>
          <w:b/>
          <w:sz w:val="24"/>
          <w:szCs w:val="24"/>
          <w:u w:val="single"/>
        </w:rPr>
      </w:pPr>
      <w:r w:rsidRPr="00013E86">
        <w:rPr>
          <w:rFonts w:ascii="Times New Roman" w:hAnsi="Times New Roman" w:cs="Times New Roman"/>
          <w:b/>
          <w:sz w:val="24"/>
          <w:szCs w:val="24"/>
          <w:u w:val="single"/>
        </w:rPr>
        <w:t>Selection of Farmer followed by Plot for Crop-cut</w:t>
      </w:r>
    </w:p>
    <w:p w:rsidR="008F7A2F" w:rsidRPr="00013E86" w:rsidRDefault="008F7A2F" w:rsidP="008F7A2F">
      <w:pPr>
        <w:spacing w:line="240" w:lineRule="auto"/>
        <w:jc w:val="both"/>
        <w:rPr>
          <w:rFonts w:ascii="Times New Roman" w:hAnsi="Times New Roman" w:cs="Times New Roman"/>
          <w:sz w:val="24"/>
          <w:szCs w:val="24"/>
          <w:u w:val="single"/>
        </w:rPr>
      </w:pPr>
      <w:r w:rsidRPr="00013E86">
        <w:rPr>
          <w:rFonts w:ascii="Times New Roman" w:hAnsi="Times New Roman" w:cs="Times New Roman"/>
          <w:sz w:val="24"/>
          <w:szCs w:val="24"/>
          <w:u w:val="single"/>
        </w:rPr>
        <w:t>Steps:</w:t>
      </w:r>
    </w:p>
    <w:p w:rsidR="008F7A2F" w:rsidRPr="00013E86" w:rsidRDefault="008F7A2F" w:rsidP="008F7A2F">
      <w:pPr>
        <w:pStyle w:val="ListParagraph"/>
        <w:numPr>
          <w:ilvl w:val="0"/>
          <w:numId w:val="15"/>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Refer to the selected 7 households in this village</w:t>
      </w:r>
    </w:p>
    <w:p w:rsidR="008F7A2F" w:rsidRPr="00013E86" w:rsidRDefault="008F7A2F" w:rsidP="008F7A2F">
      <w:pPr>
        <w:pStyle w:val="ListParagraph"/>
        <w:numPr>
          <w:ilvl w:val="0"/>
          <w:numId w:val="15"/>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Select the farmer whom you meet first out of these selected 7</w:t>
      </w:r>
    </w:p>
    <w:p w:rsidR="008F7A2F" w:rsidRPr="00013E86" w:rsidRDefault="008F7A2F" w:rsidP="008F7A2F">
      <w:pPr>
        <w:pStyle w:val="ListParagraph"/>
        <w:numPr>
          <w:ilvl w:val="0"/>
          <w:numId w:val="15"/>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lastRenderedPageBreak/>
        <w:t>Ask him for his largest wheat plot – consider this largest plot for crop-cut</w:t>
      </w:r>
    </w:p>
    <w:p w:rsidR="008F7A2F" w:rsidRPr="00013E86" w:rsidRDefault="008F7A2F" w:rsidP="008F7A2F">
      <w:pPr>
        <w:pStyle w:val="ListParagraph"/>
        <w:numPr>
          <w:ilvl w:val="0"/>
          <w:numId w:val="15"/>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Take farmer’s consent for crop-cut</w:t>
      </w:r>
    </w:p>
    <w:p w:rsidR="008F7A2F" w:rsidRPr="00013E86" w:rsidRDefault="008F7A2F" w:rsidP="008F7A2F">
      <w:pPr>
        <w:pStyle w:val="ListParagraph"/>
        <w:numPr>
          <w:ilvl w:val="0"/>
          <w:numId w:val="15"/>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Crop-cut has to be taken from 2 spots in the selected largest plot</w:t>
      </w:r>
    </w:p>
    <w:p w:rsidR="008F7A2F" w:rsidRPr="00013E86" w:rsidRDefault="008F7A2F" w:rsidP="008F7A2F">
      <w:pPr>
        <w:pStyle w:val="ListParagraph"/>
        <w:numPr>
          <w:ilvl w:val="0"/>
          <w:numId w:val="15"/>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Size of each of these 2 spots (quadrants) are 2m X 2m </w:t>
      </w:r>
    </w:p>
    <w:p w:rsidR="008F7A2F" w:rsidRPr="00013E86" w:rsidRDefault="008F7A2F" w:rsidP="008F7A2F">
      <w:pPr>
        <w:pStyle w:val="ListParagraph"/>
        <w:numPr>
          <w:ilvl w:val="0"/>
          <w:numId w:val="15"/>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Get on the corner of the plot, move diagonally for almost 5 meters and select your first spot here for taking samples</w:t>
      </w:r>
    </w:p>
    <w:p w:rsidR="008F7A2F" w:rsidRPr="00013E86" w:rsidRDefault="008F7A2F" w:rsidP="008F7A2F">
      <w:pPr>
        <w:pStyle w:val="ListParagraph"/>
        <w:numPr>
          <w:ilvl w:val="0"/>
          <w:numId w:val="15"/>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Similarly, repeat the procedure from the another corner of this plot and mark second spot</w:t>
      </w:r>
    </w:p>
    <w:p w:rsidR="008F7A2F" w:rsidRPr="00013E86" w:rsidRDefault="008F7A2F" w:rsidP="008F7A2F">
      <w:pPr>
        <w:pStyle w:val="ListParagraph"/>
        <w:numPr>
          <w:ilvl w:val="0"/>
          <w:numId w:val="15"/>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Finish crop-cut from these two spots and record </w:t>
      </w:r>
    </w:p>
    <w:p w:rsidR="008F7A2F" w:rsidRPr="00013E86" w:rsidRDefault="008F7A2F" w:rsidP="008F7A2F">
      <w:pPr>
        <w:pStyle w:val="ListParagraph"/>
        <w:numPr>
          <w:ilvl w:val="0"/>
          <w:numId w:val="16"/>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Total above ground biomass</w:t>
      </w:r>
    </w:p>
    <w:p w:rsidR="008F7A2F" w:rsidRPr="00013E86" w:rsidRDefault="008F7A2F" w:rsidP="008F7A2F">
      <w:pPr>
        <w:pStyle w:val="ListParagraph"/>
        <w:numPr>
          <w:ilvl w:val="0"/>
          <w:numId w:val="16"/>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 xml:space="preserve">Grain weight and </w:t>
      </w:r>
    </w:p>
    <w:p w:rsidR="008F7A2F" w:rsidRPr="00013E86" w:rsidRDefault="008F7A2F" w:rsidP="008F7A2F">
      <w:pPr>
        <w:pStyle w:val="ListParagraph"/>
        <w:numPr>
          <w:ilvl w:val="0"/>
          <w:numId w:val="16"/>
        </w:numPr>
        <w:spacing w:after="160" w:line="240" w:lineRule="auto"/>
        <w:jc w:val="both"/>
        <w:rPr>
          <w:rFonts w:ascii="Times New Roman" w:hAnsi="Times New Roman" w:cs="Times New Roman"/>
          <w:sz w:val="24"/>
          <w:szCs w:val="24"/>
        </w:rPr>
      </w:pPr>
      <w:r w:rsidRPr="00013E86">
        <w:rPr>
          <w:rFonts w:ascii="Times New Roman" w:hAnsi="Times New Roman" w:cs="Times New Roman"/>
          <w:sz w:val="24"/>
          <w:szCs w:val="24"/>
        </w:rPr>
        <w:t>moisture percent</w:t>
      </w:r>
    </w:p>
    <w:p w:rsidR="008F7A2F" w:rsidRPr="00013E86" w:rsidRDefault="008F7A2F" w:rsidP="008F7A2F">
      <w:pPr>
        <w:pStyle w:val="ListParagraph"/>
        <w:numPr>
          <w:ilvl w:val="0"/>
          <w:numId w:val="15"/>
        </w:numPr>
        <w:spacing w:after="160" w:line="240" w:lineRule="auto"/>
        <w:ind w:hanging="450"/>
        <w:jc w:val="both"/>
        <w:rPr>
          <w:rFonts w:ascii="Times New Roman" w:hAnsi="Times New Roman" w:cs="Times New Roman"/>
          <w:sz w:val="24"/>
          <w:szCs w:val="24"/>
        </w:rPr>
      </w:pPr>
      <w:r w:rsidRPr="00013E86">
        <w:rPr>
          <w:rFonts w:ascii="Times New Roman" w:hAnsi="Times New Roman" w:cs="Times New Roman"/>
          <w:sz w:val="24"/>
          <w:szCs w:val="24"/>
        </w:rPr>
        <w:t>Use Open Data Kit (ODK) Form – ‘Crop Cut Form’ to enter these readings along with other basic information asked in this form</w:t>
      </w:r>
    </w:p>
    <w:p w:rsidR="008F7A2F" w:rsidRPr="00013E86" w:rsidRDefault="008F7A2F" w:rsidP="008F7A2F">
      <w:pPr>
        <w:spacing w:line="240" w:lineRule="auto"/>
        <w:rPr>
          <w:rFonts w:ascii="Times New Roman" w:hAnsi="Times New Roman" w:cs="Times New Roman"/>
          <w:sz w:val="24"/>
          <w:szCs w:val="24"/>
        </w:rPr>
      </w:pPr>
    </w:p>
    <w:p w:rsidR="008771FB" w:rsidRPr="00013E86" w:rsidRDefault="008771FB" w:rsidP="008771FB">
      <w:pPr>
        <w:spacing w:after="0" w:line="240" w:lineRule="auto"/>
        <w:jc w:val="both"/>
        <w:rPr>
          <w:rFonts w:ascii="Times New Roman" w:hAnsi="Times New Roman" w:cs="Times New Roman"/>
          <w:sz w:val="24"/>
          <w:szCs w:val="24"/>
          <w:u w:val="single"/>
        </w:rPr>
      </w:pPr>
    </w:p>
    <w:p w:rsidR="008771FB" w:rsidRPr="00013E86" w:rsidRDefault="008771FB" w:rsidP="008771FB">
      <w:pPr>
        <w:spacing w:after="0" w:line="240" w:lineRule="auto"/>
        <w:jc w:val="both"/>
        <w:rPr>
          <w:rFonts w:ascii="Times New Roman" w:hAnsi="Times New Roman" w:cs="Times New Roman"/>
          <w:sz w:val="24"/>
          <w:szCs w:val="24"/>
        </w:rPr>
      </w:pPr>
    </w:p>
    <w:p w:rsidR="008771FB" w:rsidRPr="00013E86" w:rsidRDefault="008771FB" w:rsidP="008771FB">
      <w:pPr>
        <w:spacing w:after="0" w:line="240" w:lineRule="auto"/>
        <w:jc w:val="both"/>
        <w:rPr>
          <w:rFonts w:ascii="Times New Roman" w:hAnsi="Times New Roman" w:cs="Times New Roman"/>
          <w:sz w:val="24"/>
          <w:szCs w:val="24"/>
        </w:rPr>
      </w:pPr>
    </w:p>
    <w:p w:rsidR="00A67D40" w:rsidRPr="00013E86" w:rsidRDefault="00A67D40"/>
    <w:p w:rsidR="00A67D40" w:rsidRPr="00013E86" w:rsidRDefault="00A67D40"/>
    <w:p w:rsidR="00B10644" w:rsidRPr="00013E86" w:rsidRDefault="00B10644"/>
    <w:p w:rsidR="00B10644" w:rsidRPr="00013E86" w:rsidRDefault="00B10644"/>
    <w:p w:rsidR="00B10644" w:rsidRPr="00013E86" w:rsidRDefault="00B10644"/>
    <w:p w:rsidR="00B10644" w:rsidRPr="00013E86" w:rsidRDefault="00B10644"/>
    <w:p w:rsidR="00B10644" w:rsidRPr="00013E86" w:rsidRDefault="00B10644"/>
    <w:p w:rsidR="00B10644" w:rsidRPr="00013E86" w:rsidRDefault="00B10644"/>
    <w:p w:rsidR="00B10644" w:rsidRPr="00013E86" w:rsidRDefault="00B10644"/>
    <w:p w:rsidR="00600262" w:rsidRPr="00013E86" w:rsidRDefault="00600262"/>
    <w:p w:rsidR="00600262" w:rsidRPr="00013E86" w:rsidRDefault="00600262"/>
    <w:p w:rsidR="00600262" w:rsidRPr="00013E86" w:rsidRDefault="00600262"/>
    <w:p w:rsidR="00600262" w:rsidRDefault="00600262"/>
    <w:p w:rsidR="00600262" w:rsidRDefault="00600262"/>
    <w:p w:rsidR="00600262" w:rsidRDefault="00600262"/>
    <w:p w:rsidR="00600262" w:rsidRDefault="00600262"/>
    <w:p w:rsidR="00600262" w:rsidRDefault="00600262"/>
    <w:p w:rsidR="00600262" w:rsidRPr="00600262" w:rsidRDefault="00600262" w:rsidP="00600262">
      <w:pPr>
        <w:spacing w:after="0" w:line="240" w:lineRule="auto"/>
        <w:jc w:val="both"/>
        <w:rPr>
          <w:rFonts w:ascii="Times New Roman" w:hAnsi="Times New Roman" w:cs="Times New Roman"/>
          <w:b/>
          <w:bCs/>
          <w:i/>
          <w:iCs/>
          <w:sz w:val="144"/>
          <w:szCs w:val="144"/>
        </w:rPr>
      </w:pPr>
      <w:r>
        <w:rPr>
          <w:rFonts w:ascii="Times New Roman" w:hAnsi="Times New Roman" w:cs="Times New Roman"/>
          <w:b/>
          <w:bCs/>
          <w:i/>
          <w:iCs/>
          <w:sz w:val="260"/>
          <w:szCs w:val="260"/>
        </w:rPr>
        <w:lastRenderedPageBreak/>
        <w:t>S</w:t>
      </w:r>
      <w:r>
        <w:rPr>
          <w:rFonts w:ascii="Times New Roman" w:hAnsi="Times New Roman" w:cs="Times New Roman"/>
          <w:b/>
          <w:bCs/>
          <w:i/>
          <w:iCs/>
          <w:sz w:val="144"/>
          <w:szCs w:val="144"/>
        </w:rPr>
        <w:t>urvey</w:t>
      </w:r>
    </w:p>
    <w:p w:rsidR="00600262" w:rsidRPr="00600262" w:rsidRDefault="00600262" w:rsidP="00600262">
      <w:pPr>
        <w:spacing w:after="0" w:line="240" w:lineRule="auto"/>
        <w:jc w:val="both"/>
        <w:rPr>
          <w:rFonts w:ascii="Times New Roman" w:hAnsi="Times New Roman" w:cs="Times New Roman"/>
          <w:b/>
          <w:bCs/>
          <w:i/>
          <w:iCs/>
          <w:sz w:val="144"/>
          <w:szCs w:val="144"/>
        </w:rPr>
      </w:pPr>
      <w:r w:rsidRPr="00600262">
        <w:rPr>
          <w:rFonts w:ascii="Times New Roman" w:hAnsi="Times New Roman" w:cs="Times New Roman"/>
          <w:b/>
          <w:bCs/>
          <w:i/>
          <w:iCs/>
          <w:sz w:val="260"/>
          <w:szCs w:val="260"/>
        </w:rPr>
        <w:t>Q</w:t>
      </w:r>
      <w:r w:rsidRPr="00600262">
        <w:rPr>
          <w:rFonts w:ascii="Times New Roman" w:hAnsi="Times New Roman" w:cs="Times New Roman"/>
          <w:b/>
          <w:bCs/>
          <w:i/>
          <w:iCs/>
          <w:sz w:val="144"/>
          <w:szCs w:val="144"/>
        </w:rPr>
        <w:t>u</w:t>
      </w:r>
      <w:r>
        <w:rPr>
          <w:rFonts w:ascii="Times New Roman" w:hAnsi="Times New Roman" w:cs="Times New Roman"/>
          <w:b/>
          <w:bCs/>
          <w:i/>
          <w:iCs/>
          <w:sz w:val="144"/>
          <w:szCs w:val="144"/>
        </w:rPr>
        <w:t>estionnaire</w:t>
      </w:r>
    </w:p>
    <w:p w:rsidR="00600262" w:rsidRPr="00600262" w:rsidRDefault="00600262" w:rsidP="00600262">
      <w:pPr>
        <w:spacing w:after="0" w:line="240" w:lineRule="auto"/>
        <w:jc w:val="both"/>
        <w:rPr>
          <w:rFonts w:ascii="Times New Roman" w:hAnsi="Times New Roman" w:cs="Times New Roman"/>
          <w:b/>
          <w:bCs/>
          <w:i/>
          <w:iCs/>
          <w:sz w:val="144"/>
          <w:szCs w:val="144"/>
        </w:rPr>
      </w:pPr>
      <w:r w:rsidRPr="00600262">
        <w:rPr>
          <w:rFonts w:ascii="Times New Roman" w:hAnsi="Times New Roman" w:cs="Times New Roman"/>
          <w:b/>
          <w:bCs/>
          <w:i/>
          <w:iCs/>
          <w:sz w:val="260"/>
          <w:szCs w:val="260"/>
        </w:rPr>
        <w:t>D</w:t>
      </w:r>
      <w:r w:rsidRPr="00600262">
        <w:rPr>
          <w:rFonts w:ascii="Times New Roman" w:hAnsi="Times New Roman" w:cs="Times New Roman"/>
          <w:b/>
          <w:bCs/>
          <w:i/>
          <w:iCs/>
          <w:sz w:val="144"/>
          <w:szCs w:val="144"/>
        </w:rPr>
        <w:t>e</w:t>
      </w:r>
      <w:r>
        <w:rPr>
          <w:rFonts w:ascii="Times New Roman" w:hAnsi="Times New Roman" w:cs="Times New Roman"/>
          <w:b/>
          <w:bCs/>
          <w:i/>
          <w:iCs/>
          <w:sz w:val="144"/>
          <w:szCs w:val="144"/>
        </w:rPr>
        <w:t>signing</w:t>
      </w:r>
    </w:p>
    <w:p w:rsidR="00600262" w:rsidRDefault="00600262" w:rsidP="00600262">
      <w:pPr>
        <w:spacing w:line="240" w:lineRule="auto"/>
        <w:jc w:val="both"/>
        <w:rPr>
          <w:rFonts w:ascii="Times New Roman" w:hAnsi="Times New Roman" w:cs="Times New Roman"/>
          <w:b/>
          <w:i/>
          <w:sz w:val="24"/>
          <w:szCs w:val="24"/>
        </w:rPr>
      </w:pPr>
    </w:p>
    <w:p w:rsidR="00600262" w:rsidRDefault="00600262"/>
    <w:p w:rsidR="00B10644" w:rsidRDefault="00B10644"/>
    <w:p w:rsidR="00B10644" w:rsidRDefault="00B10644"/>
    <w:p w:rsidR="00B10644" w:rsidRDefault="00B10644"/>
    <w:p w:rsidR="00600262" w:rsidRDefault="00600262"/>
    <w:p w:rsidR="00600262" w:rsidRDefault="00600262"/>
    <w:p w:rsidR="00600262" w:rsidRDefault="00600262"/>
    <w:p w:rsidR="00600262" w:rsidRDefault="00600262"/>
    <w:p w:rsidR="00547DBB" w:rsidRDefault="00547DBB" w:rsidP="00547DBB">
      <w:pPr>
        <w:spacing w:line="240" w:lineRule="auto"/>
        <w:rPr>
          <w:rFonts w:ascii="Times New Roman" w:hAnsi="Times New Roman" w:cs="Times New Roman"/>
          <w:b/>
          <w:bCs/>
          <w:i/>
          <w:iCs/>
          <w:sz w:val="24"/>
          <w:szCs w:val="24"/>
        </w:rPr>
      </w:pPr>
      <w:r w:rsidRPr="00CD379D">
        <w:rPr>
          <w:rFonts w:ascii="Times New Roman" w:hAnsi="Times New Roman" w:cs="Times New Roman"/>
          <w:b/>
          <w:bCs/>
          <w:i/>
          <w:iCs/>
          <w:sz w:val="24"/>
          <w:szCs w:val="24"/>
        </w:rPr>
        <w:lastRenderedPageBreak/>
        <w:t>Crop Y</w:t>
      </w:r>
      <w:r w:rsidRPr="00CD379D">
        <w:rPr>
          <w:rFonts w:ascii="Times New Roman" w:eastAsiaTheme="majorEastAsia" w:hAnsi="Times New Roman" w:cs="Times New Roman"/>
          <w:b/>
          <w:bCs/>
          <w:i/>
          <w:iCs/>
          <w:sz w:val="24"/>
          <w:szCs w:val="24"/>
        </w:rPr>
        <w:t>ield</w:t>
      </w:r>
      <w:r w:rsidRPr="00CD379D">
        <w:rPr>
          <w:rFonts w:ascii="Times New Roman" w:eastAsia="Calibri" w:hAnsi="Times New Roman" w:cs="Times New Roman"/>
          <w:b/>
          <w:smallCaps/>
          <w:sz w:val="24"/>
          <w:szCs w:val="24"/>
          <w:lang w:val="en-US"/>
        </w:rPr>
        <w:t xml:space="preserve"> </w:t>
      </w:r>
      <w:r w:rsidRPr="00CD379D">
        <w:rPr>
          <w:rFonts w:ascii="Times New Roman" w:hAnsi="Times New Roman" w:cs="Times New Roman"/>
          <w:b/>
          <w:bCs/>
          <w:i/>
          <w:iCs/>
          <w:sz w:val="24"/>
          <w:szCs w:val="24"/>
        </w:rPr>
        <w:t>Production Practices</w:t>
      </w:r>
      <w:r>
        <w:rPr>
          <w:rFonts w:ascii="Times New Roman" w:hAnsi="Times New Roman" w:cs="Times New Roman"/>
          <w:b/>
          <w:bCs/>
          <w:i/>
          <w:iCs/>
          <w:sz w:val="24"/>
          <w:szCs w:val="24"/>
        </w:rPr>
        <w:t>:</w:t>
      </w:r>
      <w:r w:rsidRPr="00CD379D">
        <w:rPr>
          <w:rFonts w:ascii="Times New Roman" w:hAnsi="Times New Roman" w:cs="Times New Roman"/>
          <w:b/>
          <w:bCs/>
          <w:i/>
          <w:iCs/>
          <w:sz w:val="24"/>
          <w:szCs w:val="24"/>
        </w:rPr>
        <w:t xml:space="preserve"> Survey Questionnaire</w:t>
      </w:r>
    </w:p>
    <w:p w:rsidR="00600262" w:rsidRPr="00547DBB" w:rsidRDefault="00547DBB" w:rsidP="00547DBB">
      <w:pPr>
        <w:jc w:val="both"/>
        <w:rPr>
          <w:sz w:val="24"/>
          <w:szCs w:val="24"/>
        </w:rPr>
      </w:pPr>
      <w:r w:rsidRPr="00547DBB">
        <w:rPr>
          <w:sz w:val="24"/>
          <w:szCs w:val="24"/>
        </w:rPr>
        <w:t>In the previous chapter,</w:t>
      </w:r>
      <w:r w:rsidR="00600262" w:rsidRPr="00547DBB">
        <w:rPr>
          <w:sz w:val="24"/>
          <w:szCs w:val="24"/>
        </w:rPr>
        <w:t xml:space="preserve"> we have </w:t>
      </w:r>
      <w:r w:rsidRPr="00547DBB">
        <w:rPr>
          <w:sz w:val="24"/>
          <w:szCs w:val="24"/>
        </w:rPr>
        <w:t xml:space="preserve">discussed about the process of scientifically selecting the farmers to be surveyed. Once, the farmers have been selected, the next task is to decide upon the </w:t>
      </w:r>
      <w:r>
        <w:rPr>
          <w:sz w:val="24"/>
          <w:szCs w:val="24"/>
        </w:rPr>
        <w:t xml:space="preserve">questions to be asked/ the information to be gathered. </w:t>
      </w:r>
      <w:r w:rsidR="00711020">
        <w:rPr>
          <w:sz w:val="24"/>
          <w:szCs w:val="24"/>
        </w:rPr>
        <w:t>The table</w:t>
      </w:r>
      <w:proofErr w:type="gramStart"/>
      <w:r w:rsidR="00711020">
        <w:rPr>
          <w:sz w:val="24"/>
          <w:szCs w:val="24"/>
        </w:rPr>
        <w:t>,  placed</w:t>
      </w:r>
      <w:proofErr w:type="gramEnd"/>
      <w:r w:rsidR="00711020">
        <w:rPr>
          <w:sz w:val="24"/>
          <w:szCs w:val="24"/>
        </w:rPr>
        <w:t xml:space="preserve"> below, depicts in nut-shell the information/questionnaire scheduling.</w:t>
      </w:r>
    </w:p>
    <w:p w:rsidR="00B10644" w:rsidRPr="00711020" w:rsidRDefault="00711020">
      <w:pPr>
        <w:rPr>
          <w:rFonts w:ascii="Bookman Old Style" w:hAnsi="Bookman Old Style"/>
          <w:sz w:val="24"/>
          <w:szCs w:val="24"/>
        </w:rPr>
      </w:pPr>
      <w:r w:rsidRPr="00711020">
        <w:rPr>
          <w:rFonts w:ascii="Bookman Old Style" w:hAnsi="Bookman Old Style"/>
          <w:sz w:val="24"/>
          <w:szCs w:val="24"/>
        </w:rPr>
        <w:t>Questionnaire Schedule in nut-shell</w:t>
      </w:r>
      <w:r>
        <w:rPr>
          <w:rFonts w:ascii="Bookman Old Style" w:hAnsi="Bookman Old Style"/>
          <w:sz w:val="24"/>
          <w:szCs w:val="24"/>
        </w:rPr>
        <w:t>:</w:t>
      </w:r>
    </w:p>
    <w:tbl>
      <w:tblPr>
        <w:tblStyle w:val="TableGrid"/>
        <w:tblW w:w="0" w:type="auto"/>
        <w:tblLook w:val="04A0" w:firstRow="1" w:lastRow="0" w:firstColumn="1" w:lastColumn="0" w:noHBand="0" w:noVBand="1"/>
      </w:tblPr>
      <w:tblGrid>
        <w:gridCol w:w="557"/>
        <w:gridCol w:w="3714"/>
        <w:gridCol w:w="5079"/>
      </w:tblGrid>
      <w:tr w:rsidR="00547DBB" w:rsidTr="00600262">
        <w:tc>
          <w:tcPr>
            <w:tcW w:w="558" w:type="dxa"/>
          </w:tcPr>
          <w:p w:rsidR="00547DBB" w:rsidRDefault="00547DBB" w:rsidP="00600262">
            <w:pPr>
              <w:rPr>
                <w:rFonts w:ascii="Times New Roman" w:hAnsi="Times New Roman" w:cs="Times New Roman"/>
                <w:sz w:val="24"/>
                <w:szCs w:val="24"/>
              </w:rPr>
            </w:pPr>
            <w:r>
              <w:rPr>
                <w:rFonts w:ascii="Times New Roman" w:hAnsi="Times New Roman" w:cs="Times New Roman"/>
                <w:sz w:val="24"/>
                <w:szCs w:val="24"/>
              </w:rPr>
              <w:t>SN</w:t>
            </w:r>
          </w:p>
        </w:tc>
        <w:tc>
          <w:tcPr>
            <w:tcW w:w="3780" w:type="dxa"/>
          </w:tcPr>
          <w:p w:rsidR="00547DBB" w:rsidRDefault="00547DBB" w:rsidP="00600262">
            <w:pPr>
              <w:rPr>
                <w:rFonts w:ascii="Times New Roman" w:hAnsi="Times New Roman" w:cs="Times New Roman"/>
                <w:b/>
                <w:bCs/>
                <w:sz w:val="24"/>
                <w:szCs w:val="24"/>
              </w:rPr>
            </w:pPr>
            <w:r>
              <w:rPr>
                <w:rFonts w:ascii="Times New Roman" w:hAnsi="Times New Roman" w:cs="Times New Roman"/>
                <w:b/>
                <w:bCs/>
                <w:sz w:val="24"/>
                <w:szCs w:val="24"/>
              </w:rPr>
              <w:t>Broad classification of the questionnaire topic</w:t>
            </w:r>
          </w:p>
          <w:p w:rsidR="00547DBB" w:rsidRPr="00547DBB" w:rsidRDefault="00547DBB" w:rsidP="00600262">
            <w:pPr>
              <w:rPr>
                <w:rFonts w:ascii="Times New Roman" w:hAnsi="Times New Roman" w:cs="Times New Roman"/>
                <w:b/>
                <w:bCs/>
                <w:sz w:val="24"/>
                <w:szCs w:val="24"/>
              </w:rPr>
            </w:pPr>
          </w:p>
        </w:tc>
        <w:tc>
          <w:tcPr>
            <w:tcW w:w="5238" w:type="dxa"/>
          </w:tcPr>
          <w:p w:rsidR="00547DBB" w:rsidRPr="00547DBB" w:rsidRDefault="00547DBB" w:rsidP="00600262">
            <w:pPr>
              <w:rPr>
                <w:rFonts w:ascii="Times New Roman" w:hAnsi="Times New Roman" w:cs="Times New Roman"/>
                <w:i/>
                <w:iCs/>
                <w:sz w:val="24"/>
                <w:szCs w:val="24"/>
              </w:rPr>
            </w:pPr>
            <w:r>
              <w:rPr>
                <w:rFonts w:ascii="Times New Roman" w:hAnsi="Times New Roman" w:cs="Times New Roman"/>
                <w:i/>
                <w:iCs/>
                <w:sz w:val="24"/>
                <w:szCs w:val="24"/>
              </w:rPr>
              <w:t>Details of the information to be asked</w:t>
            </w:r>
          </w:p>
        </w:tc>
      </w:tr>
      <w:tr w:rsidR="00B10644" w:rsidTr="00600262">
        <w:tc>
          <w:tcPr>
            <w:tcW w:w="558" w:type="dxa"/>
            <w:vMerge w:val="restart"/>
          </w:tcPr>
          <w:p w:rsidR="00B10644" w:rsidRDefault="00B10644" w:rsidP="00600262">
            <w:pPr>
              <w:rPr>
                <w:rFonts w:ascii="Times New Roman" w:hAnsi="Times New Roman" w:cs="Times New Roman"/>
                <w:sz w:val="24"/>
                <w:szCs w:val="24"/>
              </w:rPr>
            </w:pPr>
            <w:bookmarkStart w:id="31" w:name="_Toc513980741"/>
            <w:r>
              <w:rPr>
                <w:rFonts w:ascii="Times New Roman" w:hAnsi="Times New Roman" w:cs="Times New Roman"/>
                <w:sz w:val="24"/>
                <w:szCs w:val="24"/>
              </w:rPr>
              <w:t>1.</w:t>
            </w:r>
          </w:p>
        </w:tc>
        <w:tc>
          <w:tcPr>
            <w:tcW w:w="3780" w:type="dxa"/>
            <w:vMerge w:val="restart"/>
          </w:tcPr>
          <w:p w:rsidR="00B10644" w:rsidRPr="00547DBB" w:rsidRDefault="00B10644" w:rsidP="00600262">
            <w:pPr>
              <w:rPr>
                <w:rFonts w:ascii="Times New Roman" w:hAnsi="Times New Roman" w:cs="Times New Roman"/>
                <w:b/>
                <w:bCs/>
                <w:sz w:val="24"/>
                <w:szCs w:val="24"/>
              </w:rPr>
            </w:pPr>
            <w:r w:rsidRPr="00547DBB">
              <w:rPr>
                <w:rFonts w:ascii="Times New Roman" w:hAnsi="Times New Roman" w:cs="Times New Roman"/>
                <w:b/>
                <w:bCs/>
                <w:sz w:val="24"/>
                <w:szCs w:val="24"/>
              </w:rPr>
              <w:t>General Information on farmer</w:t>
            </w:r>
          </w:p>
        </w:tc>
        <w:tc>
          <w:tcPr>
            <w:tcW w:w="5238" w:type="dxa"/>
          </w:tcPr>
          <w:p w:rsidR="00B10644" w:rsidRPr="00547DBB" w:rsidRDefault="00B10644" w:rsidP="00600262">
            <w:pPr>
              <w:rPr>
                <w:rFonts w:ascii="Times New Roman" w:hAnsi="Times New Roman" w:cs="Times New Roman"/>
                <w:i/>
                <w:iCs/>
                <w:sz w:val="24"/>
                <w:szCs w:val="24"/>
              </w:rPr>
            </w:pPr>
            <w:r w:rsidRPr="00547DBB">
              <w:rPr>
                <w:rFonts w:ascii="Times New Roman" w:hAnsi="Times New Roman" w:cs="Times New Roman"/>
                <w:i/>
                <w:iCs/>
                <w:sz w:val="24"/>
                <w:szCs w:val="24"/>
              </w:rPr>
              <w:t>Location (eat/long)</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rPr>
                <w:rFonts w:ascii="Times New Roman" w:hAnsi="Times New Roman" w:cs="Times New Roman"/>
                <w:i/>
                <w:iCs/>
                <w:sz w:val="24"/>
                <w:szCs w:val="24"/>
              </w:rPr>
            </w:pPr>
            <w:r w:rsidRPr="00547DBB">
              <w:rPr>
                <w:rFonts w:ascii="Times New Roman" w:hAnsi="Times New Roman" w:cs="Times New Roman"/>
                <w:i/>
                <w:iCs/>
                <w:sz w:val="24"/>
                <w:szCs w:val="24"/>
              </w:rPr>
              <w:t>Contact</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rPr>
                <w:rFonts w:ascii="Times New Roman" w:hAnsi="Times New Roman" w:cs="Times New Roman"/>
                <w:i/>
                <w:iCs/>
                <w:sz w:val="24"/>
                <w:szCs w:val="24"/>
              </w:rPr>
            </w:pPr>
            <w:r w:rsidRPr="00547DBB">
              <w:rPr>
                <w:rFonts w:ascii="Times New Roman" w:hAnsi="Times New Roman" w:cs="Times New Roman"/>
                <w:i/>
                <w:iCs/>
                <w:sz w:val="24"/>
                <w:szCs w:val="24"/>
              </w:rPr>
              <w:t>Crop &amp; session etc.</w:t>
            </w:r>
          </w:p>
        </w:tc>
      </w:tr>
      <w:tr w:rsidR="00B10644" w:rsidTr="00600262">
        <w:tc>
          <w:tcPr>
            <w:tcW w:w="558" w:type="dxa"/>
          </w:tcPr>
          <w:p w:rsidR="00B10644" w:rsidRDefault="00B10644" w:rsidP="00600262">
            <w:pP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B10644" w:rsidRPr="00547DBB" w:rsidRDefault="00547DBB" w:rsidP="00600262">
            <w:pPr>
              <w:rPr>
                <w:rFonts w:ascii="Times New Roman" w:hAnsi="Times New Roman" w:cs="Times New Roman"/>
                <w:b/>
                <w:bCs/>
                <w:sz w:val="24"/>
                <w:szCs w:val="24"/>
              </w:rPr>
            </w:pPr>
            <w:r w:rsidRPr="00547DBB">
              <w:rPr>
                <w:rFonts w:ascii="Times New Roman" w:hAnsi="Times New Roman" w:cs="Times New Roman"/>
                <w:b/>
                <w:bCs/>
                <w:sz w:val="24"/>
                <w:szCs w:val="24"/>
              </w:rPr>
              <w:t>CROP</w:t>
            </w:r>
            <w:r w:rsidR="00B10644" w:rsidRPr="00547DBB">
              <w:rPr>
                <w:rFonts w:ascii="Times New Roman" w:hAnsi="Times New Roman" w:cs="Times New Roman"/>
                <w:b/>
                <w:bCs/>
                <w:sz w:val="24"/>
                <w:szCs w:val="24"/>
              </w:rPr>
              <w:t>-cutting-data</w:t>
            </w:r>
          </w:p>
        </w:tc>
        <w:tc>
          <w:tcPr>
            <w:tcW w:w="5238" w:type="dxa"/>
          </w:tcPr>
          <w:p w:rsidR="00B10644" w:rsidRPr="00547DBB" w:rsidRDefault="00B10644" w:rsidP="00600262">
            <w:pPr>
              <w:rPr>
                <w:rFonts w:ascii="Times New Roman" w:hAnsi="Times New Roman" w:cs="Times New Roman"/>
                <w:i/>
                <w:iCs/>
                <w:sz w:val="24"/>
                <w:szCs w:val="24"/>
              </w:rPr>
            </w:pPr>
            <w:r w:rsidRPr="00547DBB">
              <w:rPr>
                <w:rFonts w:ascii="Times New Roman" w:hAnsi="Times New Roman" w:cs="Times New Roman"/>
                <w:i/>
                <w:iCs/>
                <w:sz w:val="24"/>
                <w:szCs w:val="24"/>
              </w:rPr>
              <w:t>OPTIONAL</w:t>
            </w:r>
          </w:p>
        </w:tc>
      </w:tr>
      <w:tr w:rsidR="00B10644" w:rsidTr="00600262">
        <w:tc>
          <w:tcPr>
            <w:tcW w:w="558" w:type="dxa"/>
          </w:tcPr>
          <w:p w:rsidR="00B10644" w:rsidRDefault="00B10644" w:rsidP="00600262">
            <w:pP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B10644" w:rsidRPr="00547DBB" w:rsidRDefault="00B10644" w:rsidP="00600262">
            <w:pPr>
              <w:rPr>
                <w:rFonts w:ascii="Times New Roman" w:hAnsi="Times New Roman" w:cs="Times New Roman"/>
                <w:b/>
                <w:bCs/>
                <w:sz w:val="24"/>
                <w:szCs w:val="24"/>
              </w:rPr>
            </w:pPr>
            <w:r w:rsidRPr="00547DBB">
              <w:rPr>
                <w:rFonts w:ascii="Times New Roman" w:hAnsi="Times New Roman" w:cs="Times New Roman"/>
                <w:b/>
                <w:bCs/>
                <w:sz w:val="24"/>
                <w:szCs w:val="24"/>
              </w:rPr>
              <w:t>Land holding</w:t>
            </w:r>
          </w:p>
        </w:tc>
        <w:tc>
          <w:tcPr>
            <w:tcW w:w="5238" w:type="dxa"/>
          </w:tcPr>
          <w:p w:rsidR="00B10644" w:rsidRPr="00547DBB" w:rsidRDefault="00B10644" w:rsidP="00600262">
            <w:pPr>
              <w:rPr>
                <w:rFonts w:ascii="Times New Roman" w:hAnsi="Times New Roman" w:cs="Times New Roman"/>
                <w:i/>
                <w:iCs/>
                <w:sz w:val="24"/>
                <w:szCs w:val="24"/>
              </w:rPr>
            </w:pPr>
            <w:r w:rsidRPr="00547DBB">
              <w:rPr>
                <w:rFonts w:ascii="Times New Roman" w:hAnsi="Times New Roman" w:cs="Times New Roman"/>
                <w:i/>
                <w:iCs/>
                <w:sz w:val="24"/>
                <w:szCs w:val="24"/>
              </w:rPr>
              <w:t>Land size in acres</w:t>
            </w:r>
          </w:p>
        </w:tc>
      </w:tr>
      <w:tr w:rsidR="00B10644" w:rsidTr="00600262">
        <w:tc>
          <w:tcPr>
            <w:tcW w:w="558" w:type="dxa"/>
            <w:vMerge w:val="restart"/>
          </w:tcPr>
          <w:p w:rsidR="00B10644" w:rsidRDefault="00B10644" w:rsidP="00600262">
            <w:pPr>
              <w:rPr>
                <w:rFonts w:ascii="Times New Roman" w:hAnsi="Times New Roman" w:cs="Times New Roman"/>
                <w:sz w:val="24"/>
                <w:szCs w:val="24"/>
              </w:rPr>
            </w:pPr>
            <w:r>
              <w:rPr>
                <w:rFonts w:ascii="Times New Roman" w:hAnsi="Times New Roman" w:cs="Times New Roman"/>
                <w:sz w:val="24"/>
                <w:szCs w:val="24"/>
              </w:rPr>
              <w:t>4.</w:t>
            </w:r>
          </w:p>
        </w:tc>
        <w:tc>
          <w:tcPr>
            <w:tcW w:w="3780" w:type="dxa"/>
            <w:vMerge w:val="restart"/>
          </w:tcPr>
          <w:p w:rsidR="00B10644" w:rsidRPr="00547DBB" w:rsidRDefault="00B10644" w:rsidP="00600262">
            <w:pPr>
              <w:rPr>
                <w:rFonts w:ascii="Times New Roman" w:hAnsi="Times New Roman" w:cs="Times New Roman"/>
                <w:b/>
                <w:bCs/>
                <w:sz w:val="24"/>
                <w:szCs w:val="24"/>
              </w:rPr>
            </w:pPr>
            <w:r w:rsidRPr="00547DBB">
              <w:rPr>
                <w:rFonts w:ascii="Times New Roman" w:hAnsi="Times New Roman" w:cs="Times New Roman"/>
                <w:b/>
                <w:bCs/>
                <w:sz w:val="24"/>
                <w:szCs w:val="24"/>
              </w:rPr>
              <w:t>Production Practices</w:t>
            </w:r>
          </w:p>
        </w:tc>
        <w:tc>
          <w:tcPr>
            <w:tcW w:w="5238" w:type="dxa"/>
          </w:tcPr>
          <w:p w:rsidR="00B10644" w:rsidRPr="00547DBB" w:rsidRDefault="00B10644" w:rsidP="00600262">
            <w:pPr>
              <w:rPr>
                <w:rFonts w:ascii="Times New Roman" w:hAnsi="Times New Roman" w:cs="Times New Roman"/>
                <w:i/>
                <w:iCs/>
                <w:sz w:val="24"/>
                <w:szCs w:val="24"/>
              </w:rPr>
            </w:pPr>
            <w:r w:rsidRPr="00547DBB">
              <w:rPr>
                <w:rFonts w:ascii="Times New Roman" w:hAnsi="Times New Roman" w:cs="Times New Roman"/>
                <w:i/>
                <w:iCs/>
                <w:sz w:val="24"/>
                <w:szCs w:val="24"/>
              </w:rPr>
              <w:t xml:space="preserve">Site Characteristics (Soil type) </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Crop establishment (land preparation method Crop vanity used. Crop establishment method date of sowing seed source)</w:t>
            </w:r>
          </w:p>
        </w:tc>
      </w:tr>
      <w:tr w:rsidR="00B10644" w:rsidTr="00600262">
        <w:tc>
          <w:tcPr>
            <w:tcW w:w="558" w:type="dxa"/>
            <w:vMerge w:val="restart"/>
          </w:tcPr>
          <w:p w:rsidR="00B10644" w:rsidRDefault="00B10644" w:rsidP="00600262">
            <w:pPr>
              <w:rPr>
                <w:rFonts w:ascii="Times New Roman" w:hAnsi="Times New Roman" w:cs="Times New Roman"/>
                <w:sz w:val="24"/>
                <w:szCs w:val="24"/>
              </w:rPr>
            </w:pPr>
            <w:r>
              <w:rPr>
                <w:rFonts w:ascii="Times New Roman" w:hAnsi="Times New Roman" w:cs="Times New Roman"/>
                <w:sz w:val="24"/>
                <w:szCs w:val="24"/>
              </w:rPr>
              <w:t>5.</w:t>
            </w:r>
          </w:p>
        </w:tc>
        <w:tc>
          <w:tcPr>
            <w:tcW w:w="3780" w:type="dxa"/>
            <w:vMerge w:val="restart"/>
          </w:tcPr>
          <w:p w:rsidR="00B10644" w:rsidRPr="00547DBB" w:rsidRDefault="00B10644" w:rsidP="00600262">
            <w:pPr>
              <w:rPr>
                <w:rFonts w:ascii="Times New Roman" w:hAnsi="Times New Roman" w:cs="Times New Roman"/>
                <w:b/>
                <w:bCs/>
                <w:sz w:val="24"/>
                <w:szCs w:val="24"/>
              </w:rPr>
            </w:pPr>
            <w:r w:rsidRPr="00547DBB">
              <w:rPr>
                <w:rFonts w:ascii="Times New Roman" w:hAnsi="Times New Roman" w:cs="Times New Roman"/>
                <w:b/>
                <w:bCs/>
                <w:sz w:val="24"/>
                <w:szCs w:val="24"/>
              </w:rPr>
              <w:t>Fertility Management</w:t>
            </w: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Quantity of different fertilizers v 13 14, P.K, Zuni, Gipson etc. applied)</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Soil nutrient status (i.e. soil health card)</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Sources of fertilizers</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 xml:space="preserve">Irrigation details </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Production Constraints (drought, flood, insect, weed)</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Weed Control used (i.e. Herbicide used)</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Weed Identification (i.e. top 5/10 weeds found)</w:t>
            </w:r>
          </w:p>
        </w:tc>
      </w:tr>
      <w:tr w:rsidR="00B10644" w:rsidTr="00600262">
        <w:tc>
          <w:tcPr>
            <w:tcW w:w="558" w:type="dxa"/>
          </w:tcPr>
          <w:p w:rsidR="00B10644" w:rsidRDefault="00B10644" w:rsidP="00600262">
            <w:pPr>
              <w:rPr>
                <w:rFonts w:ascii="Times New Roman" w:hAnsi="Times New Roman" w:cs="Times New Roman"/>
                <w:sz w:val="24"/>
                <w:szCs w:val="24"/>
              </w:rPr>
            </w:pPr>
            <w:r>
              <w:rPr>
                <w:rFonts w:ascii="Times New Roman" w:hAnsi="Times New Roman" w:cs="Times New Roman"/>
                <w:sz w:val="24"/>
                <w:szCs w:val="24"/>
              </w:rPr>
              <w:t>6.</w:t>
            </w:r>
          </w:p>
        </w:tc>
        <w:tc>
          <w:tcPr>
            <w:tcW w:w="3780" w:type="dxa"/>
          </w:tcPr>
          <w:p w:rsidR="00B10644" w:rsidRPr="00547DBB" w:rsidRDefault="00B10644" w:rsidP="00600262">
            <w:pPr>
              <w:rPr>
                <w:rFonts w:ascii="Times New Roman" w:hAnsi="Times New Roman" w:cs="Times New Roman"/>
                <w:b/>
                <w:bCs/>
                <w:sz w:val="24"/>
                <w:szCs w:val="24"/>
              </w:rPr>
            </w:pPr>
            <w:r w:rsidRPr="00547DBB">
              <w:rPr>
                <w:rFonts w:ascii="Times New Roman" w:hAnsi="Times New Roman" w:cs="Times New Roman"/>
                <w:b/>
                <w:bCs/>
                <w:sz w:val="24"/>
                <w:szCs w:val="24"/>
              </w:rPr>
              <w:t>Harvesting details</w:t>
            </w: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Method of harvest yield of grain in kg’s price given at farmers gate</w:t>
            </w:r>
          </w:p>
        </w:tc>
      </w:tr>
      <w:tr w:rsidR="00B10644" w:rsidTr="00600262">
        <w:tc>
          <w:tcPr>
            <w:tcW w:w="558" w:type="dxa"/>
            <w:vMerge w:val="restart"/>
          </w:tcPr>
          <w:p w:rsidR="00B10644" w:rsidRDefault="00B10644" w:rsidP="00600262">
            <w:pPr>
              <w:rPr>
                <w:rFonts w:ascii="Times New Roman" w:hAnsi="Times New Roman" w:cs="Times New Roman"/>
                <w:sz w:val="24"/>
                <w:szCs w:val="24"/>
              </w:rPr>
            </w:pPr>
            <w:r>
              <w:rPr>
                <w:rFonts w:ascii="Times New Roman" w:hAnsi="Times New Roman" w:cs="Times New Roman"/>
                <w:sz w:val="24"/>
                <w:szCs w:val="24"/>
              </w:rPr>
              <w:t>7.</w:t>
            </w:r>
          </w:p>
        </w:tc>
        <w:tc>
          <w:tcPr>
            <w:tcW w:w="3780" w:type="dxa"/>
            <w:vMerge w:val="restart"/>
          </w:tcPr>
          <w:p w:rsidR="00B10644" w:rsidRPr="00547DBB" w:rsidRDefault="00B10644" w:rsidP="00600262">
            <w:pPr>
              <w:jc w:val="both"/>
              <w:rPr>
                <w:rFonts w:ascii="Times New Roman" w:hAnsi="Times New Roman" w:cs="Times New Roman"/>
                <w:b/>
                <w:bCs/>
                <w:sz w:val="24"/>
                <w:szCs w:val="24"/>
              </w:rPr>
            </w:pPr>
            <w:r w:rsidRPr="00547DBB">
              <w:rPr>
                <w:rFonts w:ascii="Times New Roman" w:hAnsi="Times New Roman" w:cs="Times New Roman"/>
                <w:b/>
                <w:bCs/>
                <w:sz w:val="24"/>
                <w:szCs w:val="24"/>
              </w:rPr>
              <w:t>House hold economics and Market information</w:t>
            </w: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 xml:space="preserve">Number of family members engaged in farming </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Income from any other source</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Income from agriculture</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Market selling price of product (grain)</w:t>
            </w:r>
          </w:p>
        </w:tc>
      </w:tr>
      <w:tr w:rsidR="00B10644" w:rsidTr="00600262">
        <w:tc>
          <w:tcPr>
            <w:tcW w:w="558" w:type="dxa"/>
            <w:vMerge/>
          </w:tcPr>
          <w:p w:rsidR="00B10644" w:rsidRDefault="00B10644" w:rsidP="00600262">
            <w:pPr>
              <w:rPr>
                <w:rFonts w:ascii="Times New Roman" w:hAnsi="Times New Roman" w:cs="Times New Roman"/>
                <w:sz w:val="24"/>
                <w:szCs w:val="24"/>
              </w:rPr>
            </w:pPr>
          </w:p>
        </w:tc>
        <w:tc>
          <w:tcPr>
            <w:tcW w:w="3780" w:type="dxa"/>
            <w:vMerge/>
          </w:tcPr>
          <w:p w:rsidR="00B10644" w:rsidRPr="00547DBB" w:rsidRDefault="00B10644" w:rsidP="00600262">
            <w:pPr>
              <w:rPr>
                <w:rFonts w:ascii="Times New Roman" w:hAnsi="Times New Roman" w:cs="Times New Roman"/>
                <w:b/>
                <w:bCs/>
                <w:sz w:val="24"/>
                <w:szCs w:val="24"/>
              </w:rPr>
            </w:pPr>
          </w:p>
        </w:tc>
        <w:tc>
          <w:tcPr>
            <w:tcW w:w="5238" w:type="dxa"/>
          </w:tcPr>
          <w:p w:rsidR="00B10644" w:rsidRPr="00547DBB" w:rsidRDefault="00B10644" w:rsidP="00600262">
            <w:pPr>
              <w:jc w:val="both"/>
              <w:rPr>
                <w:rFonts w:ascii="Times New Roman" w:hAnsi="Times New Roman" w:cs="Times New Roman"/>
                <w:i/>
                <w:iCs/>
                <w:sz w:val="24"/>
                <w:szCs w:val="24"/>
              </w:rPr>
            </w:pPr>
            <w:r w:rsidRPr="00547DBB">
              <w:rPr>
                <w:rFonts w:ascii="Times New Roman" w:hAnsi="Times New Roman" w:cs="Times New Roman"/>
                <w:i/>
                <w:iCs/>
                <w:sz w:val="24"/>
                <w:szCs w:val="24"/>
              </w:rPr>
              <w:t>Distance to market</w:t>
            </w:r>
          </w:p>
        </w:tc>
      </w:tr>
      <w:tr w:rsidR="00B10644" w:rsidTr="00600262">
        <w:tc>
          <w:tcPr>
            <w:tcW w:w="558" w:type="dxa"/>
          </w:tcPr>
          <w:p w:rsidR="00B10644" w:rsidRDefault="00B10644" w:rsidP="00600262">
            <w:pPr>
              <w:rPr>
                <w:rFonts w:ascii="Times New Roman" w:hAnsi="Times New Roman" w:cs="Times New Roman"/>
                <w:sz w:val="24"/>
                <w:szCs w:val="24"/>
              </w:rPr>
            </w:pPr>
            <w:r>
              <w:rPr>
                <w:rFonts w:ascii="Times New Roman" w:hAnsi="Times New Roman" w:cs="Times New Roman"/>
                <w:sz w:val="24"/>
                <w:szCs w:val="24"/>
              </w:rPr>
              <w:t>8.</w:t>
            </w:r>
          </w:p>
        </w:tc>
        <w:tc>
          <w:tcPr>
            <w:tcW w:w="3780" w:type="dxa"/>
          </w:tcPr>
          <w:p w:rsidR="00B10644" w:rsidRPr="00547DBB" w:rsidRDefault="00B10644" w:rsidP="00600262">
            <w:pPr>
              <w:rPr>
                <w:rFonts w:ascii="Times New Roman" w:hAnsi="Times New Roman" w:cs="Times New Roman"/>
                <w:b/>
                <w:bCs/>
                <w:sz w:val="24"/>
                <w:szCs w:val="24"/>
              </w:rPr>
            </w:pPr>
            <w:r w:rsidRPr="00547DBB">
              <w:rPr>
                <w:rFonts w:ascii="Times New Roman" w:hAnsi="Times New Roman" w:cs="Times New Roman"/>
                <w:b/>
                <w:bCs/>
                <w:sz w:val="24"/>
                <w:szCs w:val="24"/>
              </w:rPr>
              <w:t>New technology/practices used by farmers, if any or Technology tracking</w:t>
            </w:r>
          </w:p>
        </w:tc>
        <w:tc>
          <w:tcPr>
            <w:tcW w:w="5238" w:type="dxa"/>
          </w:tcPr>
          <w:p w:rsidR="00B10644" w:rsidRPr="00547DBB" w:rsidRDefault="00B10644" w:rsidP="00600262">
            <w:pPr>
              <w:jc w:val="both"/>
              <w:rPr>
                <w:rFonts w:ascii="Times New Roman" w:hAnsi="Times New Roman" w:cs="Times New Roman"/>
                <w:i/>
                <w:iCs/>
                <w:sz w:val="24"/>
                <w:szCs w:val="24"/>
              </w:rPr>
            </w:pPr>
          </w:p>
        </w:tc>
      </w:tr>
    </w:tbl>
    <w:p w:rsidR="00B10644" w:rsidRDefault="00B10644" w:rsidP="00B10644">
      <w:pPr>
        <w:spacing w:line="240" w:lineRule="auto"/>
        <w:rPr>
          <w:rFonts w:ascii="Times New Roman" w:hAnsi="Times New Roman" w:cs="Times New Roman"/>
          <w:b/>
          <w:bCs/>
          <w:i/>
          <w:iCs/>
          <w:sz w:val="24"/>
          <w:szCs w:val="24"/>
        </w:rPr>
      </w:pPr>
    </w:p>
    <w:p w:rsidR="00711020" w:rsidRDefault="00711020" w:rsidP="00B10644">
      <w:pPr>
        <w:spacing w:line="240" w:lineRule="auto"/>
        <w:rPr>
          <w:rFonts w:ascii="Times New Roman" w:hAnsi="Times New Roman" w:cs="Times New Roman"/>
          <w:b/>
          <w:bCs/>
          <w:i/>
          <w:iCs/>
          <w:sz w:val="24"/>
          <w:szCs w:val="24"/>
        </w:rPr>
      </w:pPr>
      <w:r>
        <w:rPr>
          <w:rFonts w:ascii="Times New Roman" w:hAnsi="Times New Roman" w:cs="Times New Roman"/>
          <w:b/>
          <w:bCs/>
          <w:i/>
          <w:iCs/>
          <w:sz w:val="24"/>
          <w:szCs w:val="24"/>
        </w:rPr>
        <w:t>The detailed topic wise questionnaire are presented below:</w:t>
      </w:r>
    </w:p>
    <w:bookmarkEnd w:id="31"/>
    <w:p w:rsidR="00B10644" w:rsidRPr="00B10644" w:rsidRDefault="00B10644" w:rsidP="00B10644">
      <w:pPr>
        <w:spacing w:line="240" w:lineRule="auto"/>
        <w:rPr>
          <w:rFonts w:ascii="Times New Roman" w:hAnsi="Times New Roman" w:cs="Times New Roman"/>
          <w:b/>
          <w:smallCaps/>
          <w:sz w:val="24"/>
          <w:szCs w:val="24"/>
        </w:rPr>
      </w:pPr>
      <w:r w:rsidRPr="00B10644">
        <w:rPr>
          <w:rFonts w:ascii="Times New Roman" w:hAnsi="Times New Roman" w:cs="Times New Roman"/>
          <w:b/>
          <w:smallCaps/>
          <w:sz w:val="24"/>
          <w:szCs w:val="24"/>
        </w:rPr>
        <w:lastRenderedPageBreak/>
        <w:t>Note:  Unless otherwise indicated, all responses correspond to information from the largest plot on each farm</w:t>
      </w:r>
    </w:p>
    <w:p w:rsidR="00B10644" w:rsidRPr="00CD379D" w:rsidRDefault="00B10644" w:rsidP="00B10644">
      <w:pPr>
        <w:numPr>
          <w:ilvl w:val="0"/>
          <w:numId w:val="20"/>
        </w:numPr>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Crop, season, contact and location information</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3437"/>
        <w:gridCol w:w="3038"/>
        <w:gridCol w:w="468"/>
        <w:gridCol w:w="1170"/>
        <w:gridCol w:w="1217"/>
      </w:tblGrid>
      <w:tr w:rsidR="00B10644" w:rsidRPr="00CD379D" w:rsidTr="00600262">
        <w:trPr>
          <w:trHeight w:val="429"/>
        </w:trPr>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Country </w:t>
            </w:r>
          </w:p>
        </w:tc>
        <w:tc>
          <w:tcPr>
            <w:tcW w:w="3158" w:type="pct"/>
            <w:gridSpan w:val="4"/>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DROP-DOWN</w:t>
            </w:r>
            <w:r w:rsidRPr="00CD379D">
              <w:rPr>
                <w:rFonts w:ascii="Times New Roman" w:hAnsi="Times New Roman" w:cs="Times New Roman"/>
                <w:sz w:val="24"/>
                <w:szCs w:val="24"/>
              </w:rPr>
              <w:t>: India; Bangladesh, Nepal</w:t>
            </w:r>
          </w:p>
        </w:tc>
      </w:tr>
      <w:tr w:rsidR="00B10644" w:rsidRPr="00CD379D" w:rsidTr="00600262">
        <w:trPr>
          <w:trHeight w:val="368"/>
        </w:trPr>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State, province, or division</w:t>
            </w:r>
          </w:p>
        </w:tc>
        <w:tc>
          <w:tcPr>
            <w:tcW w:w="3158" w:type="pct"/>
            <w:gridSpan w:val="4"/>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India</w:t>
            </w:r>
            <w:r w:rsidRPr="00CD379D">
              <w:rPr>
                <w:rFonts w:ascii="Times New Roman" w:hAnsi="Times New Roman" w:cs="Times New Roman"/>
                <w:sz w:val="24"/>
                <w:szCs w:val="24"/>
              </w:rPr>
              <w:t xml:space="preserve">: UP; Bihar; Odisha; West Bengal; Andhra Pradesh; </w:t>
            </w:r>
            <w:proofErr w:type="spellStart"/>
            <w:r w:rsidRPr="00CD379D">
              <w:rPr>
                <w:rFonts w:ascii="Times New Roman" w:hAnsi="Times New Roman" w:cs="Times New Roman"/>
                <w:sz w:val="24"/>
                <w:szCs w:val="24"/>
              </w:rPr>
              <w:t>Chattisgarh</w:t>
            </w:r>
            <w:proofErr w:type="spellEnd"/>
            <w:r w:rsidRPr="00CD379D">
              <w:rPr>
                <w:rFonts w:ascii="Times New Roman" w:hAnsi="Times New Roman" w:cs="Times New Roman"/>
                <w:sz w:val="24"/>
                <w:szCs w:val="24"/>
              </w:rPr>
              <w:t>.</w:t>
            </w:r>
          </w:p>
          <w:p w:rsidR="00B10644"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Nepal</w:t>
            </w:r>
            <w:r w:rsidRPr="00CD379D">
              <w:rPr>
                <w:rFonts w:ascii="Times New Roman" w:hAnsi="Times New Roman" w:cs="Times New Roman"/>
                <w:sz w:val="24"/>
                <w:szCs w:val="24"/>
              </w:rPr>
              <w:t>: State 1; State 2; State 3; State 4; State 5; State 6; State 7.</w:t>
            </w:r>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Bangladesh</w:t>
            </w:r>
            <w:r w:rsidRPr="00CD379D">
              <w:rPr>
                <w:rFonts w:ascii="Times New Roman" w:hAnsi="Times New Roman" w:cs="Times New Roman"/>
                <w:sz w:val="24"/>
                <w:szCs w:val="24"/>
              </w:rPr>
              <w:t xml:space="preserve">: Barisal; </w:t>
            </w:r>
            <w:proofErr w:type="spellStart"/>
            <w:r w:rsidRPr="00CD379D">
              <w:rPr>
                <w:rFonts w:ascii="Times New Roman" w:hAnsi="Times New Roman" w:cs="Times New Roman"/>
                <w:sz w:val="24"/>
                <w:szCs w:val="24"/>
              </w:rPr>
              <w:t>Dinajpur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Faridpur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Jessore</w:t>
            </w:r>
            <w:proofErr w:type="spellEnd"/>
          </w:p>
        </w:tc>
      </w:tr>
      <w:tr w:rsidR="00B10644" w:rsidRPr="00CD379D" w:rsidTr="00600262">
        <w:trPr>
          <w:trHeight w:val="422"/>
        </w:trPr>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District</w:t>
            </w:r>
          </w:p>
        </w:tc>
        <w:tc>
          <w:tcPr>
            <w:tcW w:w="3158" w:type="pct"/>
            <w:gridSpan w:val="4"/>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Based on state selection</w:t>
            </w:r>
          </w:p>
        </w:tc>
      </w:tr>
      <w:tr w:rsidR="00B10644" w:rsidRPr="00CD379D" w:rsidTr="00600262">
        <w:trPr>
          <w:trHeight w:val="368"/>
        </w:trPr>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Select block / </w:t>
            </w:r>
            <w:proofErr w:type="spellStart"/>
            <w:r w:rsidRPr="00CD379D">
              <w:rPr>
                <w:rFonts w:ascii="Times New Roman" w:hAnsi="Times New Roman" w:cs="Times New Roman"/>
                <w:sz w:val="24"/>
                <w:szCs w:val="24"/>
              </w:rPr>
              <w:t>mandal</w:t>
            </w:r>
            <w:proofErr w:type="spellEnd"/>
            <w:r w:rsidRPr="00CD379D">
              <w:rPr>
                <w:rFonts w:ascii="Times New Roman" w:hAnsi="Times New Roman" w:cs="Times New Roman"/>
                <w:sz w:val="24"/>
                <w:szCs w:val="24"/>
              </w:rPr>
              <w:t xml:space="preserve"> / </w:t>
            </w:r>
            <w:proofErr w:type="spellStart"/>
            <w:r w:rsidRPr="00CD379D">
              <w:rPr>
                <w:rFonts w:ascii="Times New Roman" w:hAnsi="Times New Roman" w:cs="Times New Roman"/>
                <w:sz w:val="24"/>
                <w:szCs w:val="24"/>
              </w:rPr>
              <w:t>updazila</w:t>
            </w:r>
            <w:proofErr w:type="spellEnd"/>
            <w:r w:rsidRPr="00CD379D">
              <w:rPr>
                <w:rFonts w:ascii="Times New Roman" w:hAnsi="Times New Roman" w:cs="Times New Roman"/>
                <w:sz w:val="24"/>
                <w:szCs w:val="24"/>
              </w:rPr>
              <w:t xml:space="preserve"> / rural municipality </w:t>
            </w:r>
          </w:p>
        </w:tc>
        <w:tc>
          <w:tcPr>
            <w:tcW w:w="1628"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Drop down based on district selection</w:t>
            </w:r>
          </w:p>
        </w:tc>
        <w:tc>
          <w:tcPr>
            <w:tcW w:w="878" w:type="pct"/>
            <w:gridSpan w:val="2"/>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Village</w:t>
            </w:r>
          </w:p>
        </w:tc>
        <w:tc>
          <w:tcPr>
            <w:tcW w:w="652" w:type="pct"/>
            <w:shd w:val="clear" w:color="auto" w:fill="auto"/>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rPr>
          <w:trHeight w:val="368"/>
        </w:trPr>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CC Unit No (for AP only)</w:t>
            </w:r>
          </w:p>
        </w:tc>
        <w:tc>
          <w:tcPr>
            <w:tcW w:w="1628" w:type="pct"/>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878" w:type="pct"/>
            <w:gridSpan w:val="2"/>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Unit of insurance </w:t>
            </w:r>
          </w:p>
        </w:tc>
        <w:tc>
          <w:tcPr>
            <w:tcW w:w="652"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for AP only</w:t>
            </w:r>
          </w:p>
        </w:tc>
      </w:tr>
      <w:tr w:rsidR="00B10644" w:rsidRPr="00CD379D" w:rsidTr="00600262">
        <w:trPr>
          <w:trHeight w:val="368"/>
        </w:trPr>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Survey number (for AP only)</w:t>
            </w:r>
          </w:p>
        </w:tc>
        <w:tc>
          <w:tcPr>
            <w:tcW w:w="1628" w:type="pct"/>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878" w:type="pct"/>
            <w:gridSpan w:val="2"/>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No of fields in survey/sub-division (for AP)</w:t>
            </w:r>
          </w:p>
        </w:tc>
        <w:tc>
          <w:tcPr>
            <w:tcW w:w="652" w:type="pct"/>
            <w:shd w:val="clear" w:color="auto" w:fill="auto"/>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Farmer’s name (based on </w:t>
            </w:r>
            <w:proofErr w:type="spellStart"/>
            <w:r w:rsidRPr="00CD379D">
              <w:rPr>
                <w:rFonts w:ascii="Times New Roman" w:hAnsi="Times New Roman" w:cs="Times New Roman"/>
                <w:sz w:val="24"/>
                <w:szCs w:val="24"/>
              </w:rPr>
              <w:t>Aadhar</w:t>
            </w:r>
            <w:proofErr w:type="spellEnd"/>
            <w:r w:rsidRPr="00CD379D">
              <w:rPr>
                <w:rFonts w:ascii="Times New Roman" w:hAnsi="Times New Roman" w:cs="Times New Roman"/>
                <w:sz w:val="24"/>
                <w:szCs w:val="24"/>
              </w:rPr>
              <w:t xml:space="preserve"> for India)</w:t>
            </w:r>
          </w:p>
        </w:tc>
        <w:tc>
          <w:tcPr>
            <w:tcW w:w="1628" w:type="pct"/>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878" w:type="pct"/>
            <w:gridSpan w:val="2"/>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Farmer’s gender</w:t>
            </w:r>
          </w:p>
        </w:tc>
        <w:tc>
          <w:tcPr>
            <w:tcW w:w="652"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Male; Female</w:t>
            </w:r>
          </w:p>
        </w:tc>
      </w:tr>
      <w:tr w:rsidR="00B10644" w:rsidRPr="00CD379D" w:rsidTr="00600262">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Education level of farmer</w:t>
            </w:r>
          </w:p>
        </w:tc>
        <w:tc>
          <w:tcPr>
            <w:tcW w:w="1628"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DROP-DOWN</w:t>
            </w:r>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noSchooling</w:t>
            </w:r>
            <w:proofErr w:type="spellEnd"/>
            <w:r w:rsidRPr="00CD379D">
              <w:rPr>
                <w:rFonts w:ascii="Times New Roman" w:hAnsi="Times New Roman" w:cs="Times New Roman"/>
                <w:sz w:val="24"/>
                <w:szCs w:val="24"/>
              </w:rPr>
              <w:t xml:space="preserve">; primary; matriculation; </w:t>
            </w:r>
            <w:proofErr w:type="spellStart"/>
            <w:r w:rsidRPr="00CD379D">
              <w:rPr>
                <w:rFonts w:ascii="Times New Roman" w:hAnsi="Times New Roman" w:cs="Times New Roman"/>
                <w:sz w:val="24"/>
                <w:szCs w:val="24"/>
              </w:rPr>
              <w:t>seniorSecondary</w:t>
            </w:r>
            <w:proofErr w:type="spellEnd"/>
            <w:r w:rsidRPr="00CD379D">
              <w:rPr>
                <w:rFonts w:ascii="Times New Roman" w:hAnsi="Times New Roman" w:cs="Times New Roman"/>
                <w:sz w:val="24"/>
                <w:szCs w:val="24"/>
              </w:rPr>
              <w:t xml:space="preserve">; bachelors; masters; </w:t>
            </w:r>
            <w:proofErr w:type="spellStart"/>
            <w:r w:rsidRPr="00CD379D">
              <w:rPr>
                <w:rFonts w:ascii="Times New Roman" w:hAnsi="Times New Roman" w:cs="Times New Roman"/>
                <w:sz w:val="24"/>
                <w:szCs w:val="24"/>
              </w:rPr>
              <w:t>phD</w:t>
            </w:r>
            <w:proofErr w:type="spellEnd"/>
          </w:p>
        </w:tc>
        <w:tc>
          <w:tcPr>
            <w:tcW w:w="878" w:type="pct"/>
            <w:gridSpan w:val="2"/>
            <w:shd w:val="clear" w:color="auto" w:fill="D9D9D9"/>
          </w:tcPr>
          <w:p w:rsidR="00B10644" w:rsidRPr="00CD379D" w:rsidRDefault="00B10644" w:rsidP="00600262">
            <w:pPr>
              <w:spacing w:line="240" w:lineRule="auto"/>
              <w:rPr>
                <w:rFonts w:ascii="Times New Roman" w:hAnsi="Times New Roman" w:cs="Times New Roman"/>
                <w:sz w:val="24"/>
                <w:szCs w:val="24"/>
              </w:rPr>
            </w:pPr>
            <w:proofErr w:type="spellStart"/>
            <w:r w:rsidRPr="00CD379D">
              <w:rPr>
                <w:rFonts w:ascii="Times New Roman" w:hAnsi="Times New Roman" w:cs="Times New Roman"/>
                <w:sz w:val="24"/>
                <w:szCs w:val="24"/>
              </w:rPr>
              <w:t>Aadhar</w:t>
            </w:r>
            <w:proofErr w:type="spellEnd"/>
            <w:r w:rsidRPr="00CD379D">
              <w:rPr>
                <w:rFonts w:ascii="Times New Roman" w:hAnsi="Times New Roman" w:cs="Times New Roman"/>
                <w:sz w:val="24"/>
                <w:szCs w:val="24"/>
              </w:rPr>
              <w:t xml:space="preserve"> no (for India only)</w:t>
            </w:r>
          </w:p>
        </w:tc>
        <w:tc>
          <w:tcPr>
            <w:tcW w:w="652" w:type="pct"/>
            <w:shd w:val="clear" w:color="auto" w:fill="auto"/>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Social category (for India only)</w:t>
            </w:r>
          </w:p>
        </w:tc>
        <w:tc>
          <w:tcPr>
            <w:tcW w:w="1628"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DROP-DOWN</w:t>
            </w:r>
            <w:r w:rsidRPr="00CD379D">
              <w:rPr>
                <w:rFonts w:ascii="Times New Roman" w:hAnsi="Times New Roman" w:cs="Times New Roman"/>
                <w:sz w:val="24"/>
                <w:szCs w:val="24"/>
              </w:rPr>
              <w:t>: SC; ST; OBC; General; Other</w:t>
            </w:r>
          </w:p>
        </w:tc>
        <w:tc>
          <w:tcPr>
            <w:tcW w:w="878" w:type="pct"/>
            <w:gridSpan w:val="2"/>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Cell phone number</w:t>
            </w:r>
          </w:p>
        </w:tc>
        <w:tc>
          <w:tcPr>
            <w:tcW w:w="652" w:type="pct"/>
            <w:shd w:val="clear" w:color="auto" w:fill="auto"/>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5000" w:type="pct"/>
            <w:gridSpan w:val="5"/>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Bihar</w:t>
            </w:r>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Begusarai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Khagaria</w:t>
            </w:r>
            <w:proofErr w:type="spellEnd"/>
            <w:r w:rsidRPr="00CD379D">
              <w:rPr>
                <w:rFonts w:ascii="Times New Roman" w:hAnsi="Times New Roman" w:cs="Times New Roman"/>
                <w:sz w:val="24"/>
                <w:szCs w:val="24"/>
              </w:rPr>
              <w:t xml:space="preserve">; Bhagalpur; </w:t>
            </w:r>
            <w:proofErr w:type="spellStart"/>
            <w:r w:rsidRPr="00CD379D">
              <w:rPr>
                <w:rFonts w:ascii="Times New Roman" w:hAnsi="Times New Roman" w:cs="Times New Roman"/>
                <w:sz w:val="24"/>
                <w:szCs w:val="24"/>
              </w:rPr>
              <w:t>Munger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Lakhisarai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Samastipur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Muzaffarpur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Vaishali</w:t>
            </w:r>
            <w:proofErr w:type="spellEnd"/>
            <w:r w:rsidRPr="00CD379D">
              <w:rPr>
                <w:rFonts w:ascii="Times New Roman" w:hAnsi="Times New Roman" w:cs="Times New Roman"/>
                <w:sz w:val="24"/>
                <w:szCs w:val="24"/>
              </w:rPr>
              <w:t xml:space="preserve">; Banka; East </w:t>
            </w:r>
            <w:proofErr w:type="spellStart"/>
            <w:r w:rsidRPr="00CD379D">
              <w:rPr>
                <w:rFonts w:ascii="Times New Roman" w:hAnsi="Times New Roman" w:cs="Times New Roman"/>
                <w:sz w:val="24"/>
                <w:szCs w:val="24"/>
              </w:rPr>
              <w:t>Champaran</w:t>
            </w:r>
            <w:proofErr w:type="spellEnd"/>
            <w:r w:rsidRPr="00CD379D">
              <w:rPr>
                <w:rFonts w:ascii="Times New Roman" w:hAnsi="Times New Roman" w:cs="Times New Roman"/>
                <w:sz w:val="24"/>
                <w:szCs w:val="24"/>
              </w:rPr>
              <w:t xml:space="preserve">; West </w:t>
            </w:r>
            <w:proofErr w:type="spellStart"/>
            <w:r w:rsidRPr="00CD379D">
              <w:rPr>
                <w:rFonts w:ascii="Times New Roman" w:hAnsi="Times New Roman" w:cs="Times New Roman"/>
                <w:sz w:val="24"/>
                <w:szCs w:val="24"/>
              </w:rPr>
              <w:t>Champaran</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Seohar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Gopalganj</w:t>
            </w:r>
            <w:proofErr w:type="spellEnd"/>
            <w:r w:rsidRPr="00CD379D">
              <w:rPr>
                <w:rFonts w:ascii="Times New Roman" w:hAnsi="Times New Roman" w:cs="Times New Roman"/>
                <w:sz w:val="24"/>
                <w:szCs w:val="24"/>
              </w:rPr>
              <w:t xml:space="preserve">; Saran; Patna; </w:t>
            </w:r>
            <w:proofErr w:type="spellStart"/>
            <w:r w:rsidRPr="00CD379D">
              <w:rPr>
                <w:rFonts w:ascii="Times New Roman" w:hAnsi="Times New Roman" w:cs="Times New Roman"/>
                <w:sz w:val="24"/>
                <w:szCs w:val="24"/>
              </w:rPr>
              <w:t>Nalanda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Jahanbad</w:t>
            </w:r>
            <w:proofErr w:type="spellEnd"/>
            <w:r w:rsidRPr="00CD379D">
              <w:rPr>
                <w:rFonts w:ascii="Times New Roman" w:hAnsi="Times New Roman" w:cs="Times New Roman"/>
                <w:sz w:val="24"/>
                <w:szCs w:val="24"/>
              </w:rPr>
              <w:t xml:space="preserve">; Gaya; </w:t>
            </w:r>
            <w:proofErr w:type="spellStart"/>
            <w:r w:rsidRPr="00CD379D">
              <w:rPr>
                <w:rFonts w:ascii="Times New Roman" w:hAnsi="Times New Roman" w:cs="Times New Roman"/>
                <w:sz w:val="24"/>
                <w:szCs w:val="24"/>
              </w:rPr>
              <w:t>Katihar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Poornia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Saharsa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Madhepura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Araria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Arwal</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Supaul</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Bhojpur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Buxar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Rohtas</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Kaimur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Siwan</w:t>
            </w:r>
            <w:proofErr w:type="spellEnd"/>
            <w:r w:rsidRPr="00CD379D">
              <w:rPr>
                <w:rFonts w:ascii="Times New Roman" w:hAnsi="Times New Roman" w:cs="Times New Roman"/>
                <w:sz w:val="24"/>
                <w:szCs w:val="24"/>
              </w:rPr>
              <w:t>; Aurangabad</w:t>
            </w:r>
          </w:p>
          <w:p w:rsidR="00B10644" w:rsidRPr="00CD379D" w:rsidRDefault="00B10644" w:rsidP="00600262">
            <w:pPr>
              <w:spacing w:line="240" w:lineRule="auto"/>
              <w:rPr>
                <w:rFonts w:ascii="Times New Roman" w:hAnsi="Times New Roman" w:cs="Times New Roman"/>
                <w:sz w:val="24"/>
                <w:szCs w:val="24"/>
              </w:rPr>
            </w:pPr>
            <w:proofErr w:type="spellStart"/>
            <w:r w:rsidRPr="00CD379D">
              <w:rPr>
                <w:rFonts w:ascii="Times New Roman" w:hAnsi="Times New Roman" w:cs="Times New Roman"/>
                <w:b/>
                <w:sz w:val="24"/>
                <w:szCs w:val="24"/>
              </w:rPr>
              <w:t>Chattisgarh</w:t>
            </w:r>
            <w:proofErr w:type="spellEnd"/>
            <w:r w:rsidRPr="00CD379D">
              <w:rPr>
                <w:rFonts w:ascii="Times New Roman" w:hAnsi="Times New Roman" w:cs="Times New Roman"/>
                <w:sz w:val="24"/>
                <w:szCs w:val="24"/>
              </w:rPr>
              <w:t xml:space="preserve">: Raipur, </w:t>
            </w:r>
            <w:proofErr w:type="spellStart"/>
            <w:r w:rsidRPr="00CD379D">
              <w:rPr>
                <w:rFonts w:ascii="Times New Roman" w:hAnsi="Times New Roman" w:cs="Times New Roman"/>
                <w:sz w:val="24"/>
                <w:szCs w:val="24"/>
              </w:rPr>
              <w:t>Mahasamund</w:t>
            </w:r>
            <w:proofErr w:type="spellEnd"/>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UP</w:t>
            </w:r>
            <w:r w:rsidRPr="00CD379D">
              <w:rPr>
                <w:rFonts w:ascii="Times New Roman" w:hAnsi="Times New Roman" w:cs="Times New Roman"/>
                <w:sz w:val="24"/>
                <w:szCs w:val="24"/>
              </w:rPr>
              <w:t xml:space="preserve">: Mau; </w:t>
            </w:r>
            <w:proofErr w:type="spellStart"/>
            <w:r w:rsidRPr="00CD379D">
              <w:rPr>
                <w:rFonts w:ascii="Times New Roman" w:hAnsi="Times New Roman" w:cs="Times New Roman"/>
                <w:sz w:val="24"/>
                <w:szCs w:val="24"/>
              </w:rPr>
              <w:t>Balia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Gazipur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Chandauli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Deoria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Kushinagar</w:t>
            </w:r>
            <w:proofErr w:type="spellEnd"/>
            <w:r w:rsidRPr="00CD379D">
              <w:rPr>
                <w:rFonts w:ascii="Times New Roman" w:hAnsi="Times New Roman" w:cs="Times New Roman"/>
                <w:sz w:val="24"/>
                <w:szCs w:val="24"/>
              </w:rPr>
              <w:t xml:space="preserve">; Gorakhpur; </w:t>
            </w:r>
            <w:proofErr w:type="spellStart"/>
            <w:r w:rsidRPr="00CD379D">
              <w:rPr>
                <w:rFonts w:ascii="Times New Roman" w:hAnsi="Times New Roman" w:cs="Times New Roman"/>
                <w:sz w:val="24"/>
                <w:szCs w:val="24"/>
              </w:rPr>
              <w:t>Maharajganj</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Siddarthnagar</w:t>
            </w:r>
            <w:proofErr w:type="spellEnd"/>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WB</w:t>
            </w:r>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Kooch</w:t>
            </w:r>
            <w:proofErr w:type="spellEnd"/>
            <w:r w:rsidRPr="00CD379D">
              <w:rPr>
                <w:rFonts w:ascii="Times New Roman" w:hAnsi="Times New Roman" w:cs="Times New Roman"/>
                <w:sz w:val="24"/>
                <w:szCs w:val="24"/>
              </w:rPr>
              <w:t xml:space="preserve"> Behar, </w:t>
            </w:r>
            <w:proofErr w:type="spellStart"/>
            <w:r w:rsidRPr="00CD379D">
              <w:rPr>
                <w:rFonts w:ascii="Times New Roman" w:hAnsi="Times New Roman" w:cs="Times New Roman"/>
                <w:sz w:val="24"/>
                <w:szCs w:val="24"/>
              </w:rPr>
              <w:t>Hugly</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Medinipur</w:t>
            </w:r>
            <w:proofErr w:type="spellEnd"/>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 xml:space="preserve">Odisha: </w:t>
            </w:r>
            <w:proofErr w:type="spellStart"/>
            <w:r w:rsidRPr="00CD379D">
              <w:rPr>
                <w:rFonts w:ascii="Times New Roman" w:hAnsi="Times New Roman" w:cs="Times New Roman"/>
                <w:sz w:val="24"/>
                <w:szCs w:val="24"/>
              </w:rPr>
              <w:t>Bhadrak</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Balasore</w:t>
            </w:r>
            <w:proofErr w:type="spellEnd"/>
            <w:r w:rsidRPr="00CD379D">
              <w:rPr>
                <w:rFonts w:ascii="Times New Roman" w:hAnsi="Times New Roman" w:cs="Times New Roman"/>
                <w:sz w:val="24"/>
                <w:szCs w:val="24"/>
              </w:rPr>
              <w:t xml:space="preserve">; Cuttack; </w:t>
            </w:r>
            <w:proofErr w:type="spellStart"/>
            <w:r w:rsidRPr="00CD379D">
              <w:rPr>
                <w:rFonts w:ascii="Times New Roman" w:hAnsi="Times New Roman" w:cs="Times New Roman"/>
                <w:sz w:val="24"/>
                <w:szCs w:val="24"/>
              </w:rPr>
              <w:t>Jagatsinghpur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Keonjhar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Khordha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Mayurbhanj</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Puri</w:t>
            </w:r>
            <w:proofErr w:type="spellEnd"/>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lastRenderedPageBreak/>
              <w:t>Nepal:</w:t>
            </w:r>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Banke</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Bardiya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Kailali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Kanchanpur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Nawalparasi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Rupandehi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Kapilbastu</w:t>
            </w:r>
            <w:proofErr w:type="spellEnd"/>
            <w:r w:rsidRPr="00CD379D">
              <w:rPr>
                <w:rFonts w:ascii="Times New Roman" w:hAnsi="Times New Roman" w:cs="Times New Roman"/>
                <w:sz w:val="24"/>
                <w:szCs w:val="24"/>
              </w:rPr>
              <w:t xml:space="preserve">; Bara; </w:t>
            </w:r>
            <w:proofErr w:type="spellStart"/>
            <w:r w:rsidRPr="00CD379D">
              <w:rPr>
                <w:rFonts w:ascii="Times New Roman" w:hAnsi="Times New Roman" w:cs="Times New Roman"/>
                <w:sz w:val="24"/>
                <w:szCs w:val="24"/>
              </w:rPr>
              <w:t>Parsa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Chitwan</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Dhanusha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Mahottari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Sarlahi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Saptari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Siraha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Rautahat</w:t>
            </w:r>
            <w:proofErr w:type="spellEnd"/>
            <w:r w:rsidRPr="00CD379D">
              <w:rPr>
                <w:rFonts w:ascii="Times New Roman" w:hAnsi="Times New Roman" w:cs="Times New Roman"/>
                <w:sz w:val="24"/>
                <w:szCs w:val="24"/>
              </w:rPr>
              <w:t xml:space="preserve">; Morang; </w:t>
            </w:r>
            <w:proofErr w:type="spellStart"/>
            <w:r w:rsidRPr="00CD379D">
              <w:rPr>
                <w:rFonts w:ascii="Times New Roman" w:hAnsi="Times New Roman" w:cs="Times New Roman"/>
                <w:sz w:val="24"/>
                <w:szCs w:val="24"/>
              </w:rPr>
              <w:t>Sunsari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Jhapa</w:t>
            </w:r>
            <w:proofErr w:type="spellEnd"/>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AP:</w:t>
            </w:r>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Srikakulam</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Vizianagaram</w:t>
            </w:r>
            <w:proofErr w:type="spellEnd"/>
            <w:r w:rsidRPr="00CD379D">
              <w:rPr>
                <w:rFonts w:ascii="Times New Roman" w:hAnsi="Times New Roman" w:cs="Times New Roman"/>
                <w:sz w:val="24"/>
                <w:szCs w:val="24"/>
              </w:rPr>
              <w:t xml:space="preserve">; Visakhapatnam; East Godavari; West Godavari; Krishna; Guntur; </w:t>
            </w:r>
            <w:proofErr w:type="spellStart"/>
            <w:r w:rsidRPr="00CD379D">
              <w:rPr>
                <w:rFonts w:ascii="Times New Roman" w:hAnsi="Times New Roman" w:cs="Times New Roman"/>
                <w:sz w:val="24"/>
                <w:szCs w:val="24"/>
              </w:rPr>
              <w:t>Prakasam</w:t>
            </w:r>
            <w:proofErr w:type="spellEnd"/>
            <w:r w:rsidRPr="00CD379D">
              <w:rPr>
                <w:rFonts w:ascii="Times New Roman" w:hAnsi="Times New Roman" w:cs="Times New Roman"/>
                <w:sz w:val="24"/>
                <w:szCs w:val="24"/>
              </w:rPr>
              <w:t xml:space="preserve">; Kurnool; </w:t>
            </w:r>
            <w:proofErr w:type="spellStart"/>
            <w:r w:rsidRPr="00CD379D">
              <w:rPr>
                <w:rFonts w:ascii="Times New Roman" w:hAnsi="Times New Roman" w:cs="Times New Roman"/>
                <w:sz w:val="24"/>
                <w:szCs w:val="24"/>
              </w:rPr>
              <w:t>Anantapur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Kadapa</w:t>
            </w:r>
            <w:proofErr w:type="spellEnd"/>
            <w:r w:rsidRPr="00CD379D">
              <w:rPr>
                <w:rFonts w:ascii="Times New Roman" w:hAnsi="Times New Roman" w:cs="Times New Roman"/>
                <w:sz w:val="24"/>
                <w:szCs w:val="24"/>
              </w:rPr>
              <w:t>; Chittoor; Nellore</w:t>
            </w:r>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Bangladesh</w:t>
            </w:r>
            <w:r w:rsidRPr="00CD379D">
              <w:rPr>
                <w:rFonts w:ascii="Times New Roman" w:hAnsi="Times New Roman" w:cs="Times New Roman"/>
                <w:sz w:val="24"/>
                <w:szCs w:val="24"/>
              </w:rPr>
              <w:t xml:space="preserve">: Barisal; </w:t>
            </w:r>
            <w:proofErr w:type="spellStart"/>
            <w:r w:rsidRPr="00CD379D">
              <w:rPr>
                <w:rFonts w:ascii="Times New Roman" w:hAnsi="Times New Roman" w:cs="Times New Roman"/>
                <w:sz w:val="24"/>
                <w:szCs w:val="24"/>
              </w:rPr>
              <w:t>Bhola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Borgona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Jhalokati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Pirojpur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Potuakhali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Dinajpur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Lalmonirhat</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Nilphamari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Rongpur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Thakurgaon</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Faridpur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Gopalgonj</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Madaripur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Rajbari</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Bagerhat</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Chuadanga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Jessore</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Jhenaidah</w:t>
            </w:r>
            <w:proofErr w:type="spellEnd"/>
            <w:r w:rsidRPr="00CD379D">
              <w:rPr>
                <w:rFonts w:ascii="Times New Roman" w:hAnsi="Times New Roman" w:cs="Times New Roman"/>
                <w:sz w:val="24"/>
                <w:szCs w:val="24"/>
              </w:rPr>
              <w:t xml:space="preserve">; Khulna; </w:t>
            </w:r>
            <w:proofErr w:type="spellStart"/>
            <w:r w:rsidRPr="00CD379D">
              <w:rPr>
                <w:rFonts w:ascii="Times New Roman" w:hAnsi="Times New Roman" w:cs="Times New Roman"/>
                <w:sz w:val="24"/>
                <w:szCs w:val="24"/>
              </w:rPr>
              <w:t>Magura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Meherpur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Narail</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Shatkhira</w:t>
            </w:r>
            <w:proofErr w:type="spellEnd"/>
          </w:p>
        </w:tc>
      </w:tr>
      <w:tr w:rsidR="00B10644" w:rsidRPr="00CD379D" w:rsidTr="00600262">
        <w:trPr>
          <w:trHeight w:val="773"/>
        </w:trPr>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lastRenderedPageBreak/>
              <w:t>Select the crop for the survey (single select) [Wheat is not applicable for AP]</w:t>
            </w:r>
          </w:p>
        </w:tc>
        <w:tc>
          <w:tcPr>
            <w:tcW w:w="1879"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 xml:space="preserve">DROP-DOWN: </w:t>
            </w:r>
            <w:r w:rsidRPr="00711020">
              <w:rPr>
                <w:rFonts w:ascii="Times New Roman" w:hAnsi="Times New Roman" w:cs="Times New Roman"/>
                <w:sz w:val="24"/>
                <w:szCs w:val="24"/>
              </w:rPr>
              <w:t>Rice; Wheat; Maize; Cotton; Groundnut</w:t>
            </w:r>
          </w:p>
        </w:tc>
        <w:tc>
          <w:tcPr>
            <w:tcW w:w="627"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&lt;Crop&gt;</w:t>
            </w:r>
            <w:r w:rsidRPr="00CD379D">
              <w:rPr>
                <w:rFonts w:ascii="Times New Roman" w:hAnsi="Times New Roman" w:cs="Times New Roman"/>
                <w:b/>
                <w:sz w:val="24"/>
                <w:szCs w:val="24"/>
              </w:rPr>
              <w:t xml:space="preserve"> </w:t>
            </w:r>
            <w:r w:rsidRPr="00CD379D">
              <w:rPr>
                <w:rFonts w:ascii="Times New Roman" w:hAnsi="Times New Roman" w:cs="Times New Roman"/>
                <w:sz w:val="24"/>
                <w:szCs w:val="24"/>
              </w:rPr>
              <w:t>Select the season</w:t>
            </w:r>
          </w:p>
        </w:tc>
        <w:tc>
          <w:tcPr>
            <w:tcW w:w="652"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DROP-DOWN</w:t>
            </w:r>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Kharif</w:t>
            </w:r>
            <w:proofErr w:type="spellEnd"/>
            <w:r w:rsidRPr="00CD379D">
              <w:rPr>
                <w:rFonts w:ascii="Times New Roman" w:hAnsi="Times New Roman" w:cs="Times New Roman"/>
                <w:sz w:val="24"/>
                <w:szCs w:val="24"/>
              </w:rPr>
              <w:t xml:space="preserve">; Rabi; </w:t>
            </w:r>
            <w:proofErr w:type="spellStart"/>
            <w:r w:rsidRPr="00CD379D">
              <w:rPr>
                <w:rFonts w:ascii="Times New Roman" w:hAnsi="Times New Roman" w:cs="Times New Roman"/>
                <w:sz w:val="24"/>
                <w:szCs w:val="24"/>
              </w:rPr>
              <w:t>Aman</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Aus</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Boro</w:t>
            </w:r>
            <w:proofErr w:type="spellEnd"/>
          </w:p>
        </w:tc>
      </w:tr>
      <w:tr w:rsidR="00B10644" w:rsidRPr="00CD379D" w:rsidTr="00600262">
        <w:trPr>
          <w:trHeight w:val="773"/>
        </w:trPr>
        <w:tc>
          <w:tcPr>
            <w:tcW w:w="184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Select the year in which crop was harvested</w:t>
            </w:r>
          </w:p>
        </w:tc>
        <w:tc>
          <w:tcPr>
            <w:tcW w:w="1879" w:type="pct"/>
            <w:gridSpan w:val="2"/>
            <w:shd w:val="clear" w:color="auto" w:fill="auto"/>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DROP-DOWN</w:t>
            </w:r>
            <w:r w:rsidRPr="00CD379D">
              <w:rPr>
                <w:rFonts w:ascii="Times New Roman" w:hAnsi="Times New Roman" w:cs="Times New Roman"/>
                <w:sz w:val="24"/>
                <w:szCs w:val="24"/>
              </w:rPr>
              <w:t>: 2017; 2018; 2019; 2020; 2021; 2022; 2023; 2024; 2025</w:t>
            </w:r>
          </w:p>
        </w:tc>
        <w:tc>
          <w:tcPr>
            <w:tcW w:w="627" w:type="pct"/>
            <w:shd w:val="clear" w:color="auto" w:fill="D9D9D9"/>
          </w:tcPr>
          <w:p w:rsidR="00B10644" w:rsidRPr="00CD379D" w:rsidRDefault="00B10644" w:rsidP="00600262">
            <w:pPr>
              <w:spacing w:line="240" w:lineRule="auto"/>
              <w:rPr>
                <w:rFonts w:ascii="Times New Roman" w:hAnsi="Times New Roman" w:cs="Times New Roman"/>
                <w:sz w:val="24"/>
                <w:szCs w:val="24"/>
              </w:rPr>
            </w:pPr>
          </w:p>
        </w:tc>
        <w:tc>
          <w:tcPr>
            <w:tcW w:w="652" w:type="pct"/>
            <w:shd w:val="clear" w:color="auto" w:fill="auto"/>
          </w:tcPr>
          <w:p w:rsidR="00B10644" w:rsidRPr="00CD379D" w:rsidRDefault="00B10644" w:rsidP="00600262">
            <w:pPr>
              <w:spacing w:line="240" w:lineRule="auto"/>
              <w:rPr>
                <w:rFonts w:ascii="Times New Roman" w:hAnsi="Times New Roman" w:cs="Times New Roman"/>
                <w:b/>
                <w:sz w:val="24"/>
                <w:szCs w:val="24"/>
              </w:rPr>
            </w:pP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numPr>
          <w:ilvl w:val="0"/>
          <w:numId w:val="20"/>
        </w:numPr>
        <w:spacing w:after="0" w:line="240" w:lineRule="auto"/>
        <w:rPr>
          <w:rFonts w:ascii="Times New Roman" w:hAnsi="Times New Roman" w:cs="Times New Roman"/>
          <w:i/>
          <w:sz w:val="24"/>
          <w:szCs w:val="24"/>
        </w:rPr>
      </w:pPr>
      <w:r w:rsidRPr="00CD379D">
        <w:rPr>
          <w:rFonts w:ascii="Times New Roman" w:hAnsi="Times New Roman" w:cs="Times New Roman"/>
          <w:b/>
          <w:sz w:val="24"/>
          <w:szCs w:val="24"/>
        </w:rPr>
        <w:t xml:space="preserve">Crop cut </w:t>
      </w:r>
      <w:r w:rsidRPr="00CD379D">
        <w:rPr>
          <w:rFonts w:ascii="Times New Roman" w:hAnsi="Times New Roman" w:cs="Times New Roman"/>
          <w:sz w:val="24"/>
          <w:szCs w:val="24"/>
        </w:rPr>
        <w:t>(</w:t>
      </w:r>
      <w:r w:rsidRPr="00CD379D">
        <w:rPr>
          <w:rFonts w:ascii="Times New Roman" w:hAnsi="Times New Roman" w:cs="Times New Roman"/>
          <w:b/>
          <w:sz w:val="24"/>
          <w:szCs w:val="24"/>
        </w:rPr>
        <w:t>Optional module</w:t>
      </w:r>
      <w:r w:rsidRPr="00CD379D">
        <w:rPr>
          <w:rFonts w:ascii="Times New Roman" w:hAnsi="Times New Roman" w:cs="Times New Roman"/>
          <w:sz w:val="24"/>
          <w:szCs w:val="24"/>
        </w:rPr>
        <w:t>) (</w:t>
      </w:r>
      <w:r w:rsidRPr="00CD379D">
        <w:rPr>
          <w:rFonts w:ascii="Times New Roman" w:hAnsi="Times New Roman" w:cs="Times New Roman"/>
          <w:i/>
          <w:sz w:val="24"/>
          <w:szCs w:val="24"/>
        </w:rPr>
        <w:t>typically conducted for 10 – 15% of total survey respondents to verify self-reported productivity values</w:t>
      </w:r>
      <w:r w:rsidRPr="00CD379D">
        <w:rPr>
          <w:rFonts w:ascii="Times New Roman" w:hAnsi="Times New Roman" w:cs="Times New Roman"/>
          <w:sz w:val="24"/>
          <w:szCs w:val="24"/>
        </w:rPr>
        <w:t xml:space="preserve">); </w:t>
      </w:r>
      <w:r w:rsidRPr="00CD379D">
        <w:rPr>
          <w:rFonts w:ascii="Times New Roman" w:hAnsi="Times New Roman" w:cs="Times New Roman"/>
          <w:i/>
          <w:sz w:val="24"/>
          <w:szCs w:val="24"/>
        </w:rPr>
        <w:t>quadrants should be placed randomly within plot to ensure a representative sample.</w:t>
      </w:r>
    </w:p>
    <w:p w:rsidR="00B10644" w:rsidRPr="00CD379D" w:rsidRDefault="00B10644" w:rsidP="00B10644">
      <w:pPr>
        <w:spacing w:line="240" w:lineRule="auto"/>
        <w:ind w:left="360"/>
        <w:rPr>
          <w:rFonts w:ascii="Times New Roman" w:hAnsi="Times New Roman" w:cs="Times New Roman"/>
          <w:b/>
          <w:sz w:val="24"/>
          <w:szCs w:val="24"/>
        </w:rPr>
      </w:pPr>
      <w:r w:rsidRPr="00CD379D">
        <w:rPr>
          <w:rFonts w:ascii="Times New Roman" w:hAnsi="Times New Roman" w:cs="Times New Roman"/>
          <w:b/>
          <w:sz w:val="24"/>
          <w:szCs w:val="24"/>
        </w:rPr>
        <w:t xml:space="preserve">Are you going to record data for (a) general crop-cuts and production survey (b) Data for treatments (Zn treated and NOT Zn treated): (For AP only)  </w:t>
      </w:r>
    </w:p>
    <w:p w:rsidR="00B10644" w:rsidRPr="00CD379D" w:rsidRDefault="00B10644" w:rsidP="00B10644">
      <w:pPr>
        <w:spacing w:line="240" w:lineRule="auto"/>
        <w:ind w:left="360"/>
        <w:rPr>
          <w:rFonts w:ascii="Times New Roman" w:hAnsi="Times New Roman" w:cs="Times New Roman"/>
          <w:i/>
          <w:sz w:val="24"/>
          <w:szCs w:val="24"/>
        </w:rPr>
      </w:pPr>
      <w:r w:rsidRPr="00CD379D">
        <w:rPr>
          <w:rFonts w:ascii="Times New Roman" w:hAnsi="Times New Roman" w:cs="Times New Roman"/>
          <w:b/>
          <w:sz w:val="24"/>
          <w:szCs w:val="24"/>
        </w:rPr>
        <w:t xml:space="preserve">If (a) i.e., general crop cuts and production practice survey, then please take the crop cuts data in the below table: </w:t>
      </w:r>
    </w:p>
    <w:tbl>
      <w:tblPr>
        <w:tblW w:w="51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8"/>
        <w:gridCol w:w="1682"/>
        <w:gridCol w:w="1844"/>
        <w:gridCol w:w="2193"/>
      </w:tblGrid>
      <w:tr w:rsidR="00B10644" w:rsidRPr="00CD379D" w:rsidTr="00600262">
        <w:trPr>
          <w:trHeight w:val="387"/>
        </w:trPr>
        <w:tc>
          <w:tcPr>
            <w:tcW w:w="2048" w:type="pct"/>
            <w:tcBorders>
              <w:top w:val="single" w:sz="12" w:space="0" w:color="auto"/>
              <w:left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68" w:type="pct"/>
            <w:tcBorders>
              <w:top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1st quadrant [2 m x 2 m]</w:t>
            </w:r>
          </w:p>
        </w:tc>
        <w:tc>
          <w:tcPr>
            <w:tcW w:w="952" w:type="pct"/>
            <w:tcBorders>
              <w:top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2nd quadrant [2 m x 2 m]</w:t>
            </w:r>
          </w:p>
        </w:tc>
        <w:tc>
          <w:tcPr>
            <w:tcW w:w="1132" w:type="pct"/>
            <w:tcBorders>
              <w:top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3rd quadrant [2 m x 2 m]</w:t>
            </w:r>
          </w:p>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w:t>
            </w:r>
            <w:r w:rsidRPr="00CD379D">
              <w:rPr>
                <w:rFonts w:ascii="Times New Roman" w:hAnsi="Times New Roman" w:cs="Times New Roman"/>
                <w:b/>
                <w:bCs/>
                <w:sz w:val="24"/>
                <w:szCs w:val="24"/>
                <w:lang w:val="en-GB"/>
              </w:rPr>
              <w:t>NOT for INDIA</w:t>
            </w:r>
            <w:r w:rsidRPr="00CD379D">
              <w:rPr>
                <w:rFonts w:ascii="Times New Roman" w:hAnsi="Times New Roman" w:cs="Times New Roman"/>
                <w:bCs/>
                <w:sz w:val="24"/>
                <w:szCs w:val="24"/>
                <w:lang w:val="en-GB"/>
              </w:rPr>
              <w:t>)</w:t>
            </w:r>
          </w:p>
        </w:tc>
      </w:tr>
      <w:tr w:rsidR="00B10644" w:rsidRPr="00CD379D" w:rsidTr="00600262">
        <w:trPr>
          <w:trHeight w:val="319"/>
        </w:trPr>
        <w:tc>
          <w:tcPr>
            <w:tcW w:w="2048" w:type="pct"/>
            <w:tcBorders>
              <w:left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Total above ground biomass – fresh weight (kg)</w:t>
            </w:r>
          </w:p>
        </w:tc>
        <w:tc>
          <w:tcPr>
            <w:tcW w:w="868"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95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113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w:t>
            </w:r>
            <w:r w:rsidRPr="00CD379D">
              <w:rPr>
                <w:rFonts w:ascii="Times New Roman" w:hAnsi="Times New Roman" w:cs="Times New Roman"/>
                <w:b/>
                <w:bCs/>
                <w:sz w:val="24"/>
                <w:szCs w:val="24"/>
                <w:lang w:val="en-GB"/>
              </w:rPr>
              <w:t>NOT for INDIA</w:t>
            </w:r>
            <w:r w:rsidRPr="00CD379D">
              <w:rPr>
                <w:rFonts w:ascii="Times New Roman" w:hAnsi="Times New Roman" w:cs="Times New Roman"/>
                <w:bCs/>
                <w:sz w:val="24"/>
                <w:szCs w:val="24"/>
                <w:lang w:val="en-GB"/>
              </w:rPr>
              <w:t>)</w:t>
            </w:r>
          </w:p>
        </w:tc>
      </w:tr>
      <w:tr w:rsidR="00B10644" w:rsidRPr="00CD379D" w:rsidTr="00600262">
        <w:trPr>
          <w:trHeight w:val="326"/>
        </w:trPr>
        <w:tc>
          <w:tcPr>
            <w:tcW w:w="2048" w:type="pct"/>
            <w:tcBorders>
              <w:left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Grain weight (kg)</w:t>
            </w:r>
          </w:p>
        </w:tc>
        <w:tc>
          <w:tcPr>
            <w:tcW w:w="868"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95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113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
                <w:bCs/>
                <w:sz w:val="24"/>
                <w:szCs w:val="24"/>
                <w:lang w:val="en-GB"/>
              </w:rPr>
            </w:pPr>
            <w:r w:rsidRPr="00CD379D">
              <w:rPr>
                <w:rFonts w:ascii="Times New Roman" w:hAnsi="Times New Roman" w:cs="Times New Roman"/>
                <w:bCs/>
                <w:sz w:val="24"/>
                <w:szCs w:val="24"/>
                <w:lang w:val="en-GB"/>
              </w:rPr>
              <w:t>(</w:t>
            </w:r>
            <w:r w:rsidRPr="00CD379D">
              <w:rPr>
                <w:rFonts w:ascii="Times New Roman" w:hAnsi="Times New Roman" w:cs="Times New Roman"/>
                <w:b/>
                <w:bCs/>
                <w:sz w:val="24"/>
                <w:szCs w:val="24"/>
                <w:lang w:val="en-GB"/>
              </w:rPr>
              <w:t>NOT for INDIA</w:t>
            </w:r>
            <w:r w:rsidRPr="00CD379D">
              <w:rPr>
                <w:rFonts w:ascii="Times New Roman" w:hAnsi="Times New Roman" w:cs="Times New Roman"/>
                <w:bCs/>
                <w:sz w:val="24"/>
                <w:szCs w:val="24"/>
                <w:lang w:val="en-GB"/>
              </w:rPr>
              <w:t>)</w:t>
            </w:r>
          </w:p>
        </w:tc>
      </w:tr>
      <w:tr w:rsidR="00B10644" w:rsidRPr="00CD379D" w:rsidTr="00600262">
        <w:trPr>
          <w:trHeight w:val="851"/>
        </w:trPr>
        <w:tc>
          <w:tcPr>
            <w:tcW w:w="2048" w:type="pct"/>
            <w:tcBorders>
              <w:left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Grain moisture content (%)</w:t>
            </w:r>
          </w:p>
        </w:tc>
        <w:tc>
          <w:tcPr>
            <w:tcW w:w="868"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95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113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w:t>
            </w:r>
            <w:r w:rsidRPr="00CD379D">
              <w:rPr>
                <w:rFonts w:ascii="Times New Roman" w:hAnsi="Times New Roman" w:cs="Times New Roman"/>
                <w:b/>
                <w:bCs/>
                <w:sz w:val="24"/>
                <w:szCs w:val="24"/>
                <w:lang w:val="en-GB"/>
              </w:rPr>
              <w:t>NOT for INDIA</w:t>
            </w:r>
            <w:r w:rsidRPr="00CD379D">
              <w:rPr>
                <w:rFonts w:ascii="Times New Roman" w:hAnsi="Times New Roman" w:cs="Times New Roman"/>
                <w:bCs/>
                <w:sz w:val="24"/>
                <w:szCs w:val="24"/>
                <w:lang w:val="en-GB"/>
              </w:rPr>
              <w:t>)</w:t>
            </w:r>
          </w:p>
        </w:tc>
      </w:tr>
    </w:tbl>
    <w:p w:rsidR="00B10644" w:rsidRDefault="00B10644" w:rsidP="00B10644">
      <w:pPr>
        <w:spacing w:line="240" w:lineRule="auto"/>
        <w:rPr>
          <w:rFonts w:ascii="Times New Roman" w:hAnsi="Times New Roman" w:cs="Times New Roman"/>
          <w:b/>
          <w:sz w:val="24"/>
          <w:szCs w:val="24"/>
        </w:rPr>
      </w:pPr>
    </w:p>
    <w:p w:rsidR="00711020" w:rsidRPr="00CD379D" w:rsidRDefault="00711020" w:rsidP="00B10644">
      <w:pPr>
        <w:spacing w:line="240" w:lineRule="auto"/>
        <w:rPr>
          <w:rFonts w:ascii="Times New Roman" w:hAnsi="Times New Roman" w:cs="Times New Roman"/>
          <w:b/>
          <w:sz w:val="24"/>
          <w:szCs w:val="24"/>
        </w:rPr>
      </w:pPr>
    </w:p>
    <w:p w:rsidR="00B10644" w:rsidRPr="00CD379D" w:rsidRDefault="00B10644" w:rsidP="00B10644">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lastRenderedPageBreak/>
        <w:t>If (b) or Zn treatment data (Zn treated plots Vs Zn non-treated plots data):</w:t>
      </w:r>
    </w:p>
    <w:tbl>
      <w:tblPr>
        <w:tblW w:w="52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4"/>
        <w:gridCol w:w="1477"/>
        <w:gridCol w:w="1619"/>
        <w:gridCol w:w="1621"/>
        <w:gridCol w:w="1621"/>
      </w:tblGrid>
      <w:tr w:rsidR="00B10644" w:rsidRPr="00CD379D" w:rsidTr="00600262">
        <w:trPr>
          <w:trHeight w:val="465"/>
        </w:trPr>
        <w:tc>
          <w:tcPr>
            <w:tcW w:w="1774" w:type="pct"/>
            <w:vMerge w:val="restart"/>
            <w:tcBorders>
              <w:top w:val="single" w:sz="12" w:space="0" w:color="auto"/>
              <w:left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1576" w:type="pct"/>
            <w:gridSpan w:val="2"/>
            <w:tcBorders>
              <w:top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Zinc treated plot</w:t>
            </w:r>
          </w:p>
        </w:tc>
        <w:tc>
          <w:tcPr>
            <w:tcW w:w="1650" w:type="pct"/>
            <w:gridSpan w:val="2"/>
            <w:tcBorders>
              <w:top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Zinc NOT treated plot</w:t>
            </w:r>
          </w:p>
        </w:tc>
      </w:tr>
      <w:tr w:rsidR="00B10644" w:rsidRPr="00CD379D" w:rsidTr="00600262">
        <w:trPr>
          <w:trHeight w:val="382"/>
        </w:trPr>
        <w:tc>
          <w:tcPr>
            <w:tcW w:w="1774" w:type="pct"/>
            <w:vMerge/>
            <w:tcBorders>
              <w:left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75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1st quadrant [2 m x 2 m]</w:t>
            </w:r>
          </w:p>
        </w:tc>
        <w:tc>
          <w:tcPr>
            <w:tcW w:w="824"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2nd quadrant [2 m x 2 m]</w:t>
            </w:r>
          </w:p>
        </w:tc>
        <w:tc>
          <w:tcPr>
            <w:tcW w:w="825"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1st quadrant [2 m x 2 m]</w:t>
            </w:r>
          </w:p>
        </w:tc>
        <w:tc>
          <w:tcPr>
            <w:tcW w:w="825"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2nd quadrant [2 m x 2 m]</w:t>
            </w:r>
          </w:p>
        </w:tc>
      </w:tr>
      <w:tr w:rsidR="00B10644" w:rsidRPr="00CD379D" w:rsidTr="00600262">
        <w:trPr>
          <w:trHeight w:val="392"/>
        </w:trPr>
        <w:tc>
          <w:tcPr>
            <w:tcW w:w="1774" w:type="pct"/>
            <w:tcBorders>
              <w:left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Total above ground biomass – fresh weight (kg)</w:t>
            </w:r>
          </w:p>
        </w:tc>
        <w:tc>
          <w:tcPr>
            <w:tcW w:w="75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24"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25"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25"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r>
      <w:tr w:rsidR="00B10644" w:rsidRPr="00CD379D" w:rsidTr="00600262">
        <w:trPr>
          <w:trHeight w:val="655"/>
        </w:trPr>
        <w:tc>
          <w:tcPr>
            <w:tcW w:w="1774" w:type="pct"/>
            <w:tcBorders>
              <w:left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Grain weight (kg)</w:t>
            </w:r>
          </w:p>
        </w:tc>
        <w:tc>
          <w:tcPr>
            <w:tcW w:w="75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24"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25"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25"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r>
      <w:tr w:rsidR="00B10644" w:rsidRPr="00CD379D" w:rsidTr="00600262">
        <w:trPr>
          <w:trHeight w:val="1020"/>
        </w:trPr>
        <w:tc>
          <w:tcPr>
            <w:tcW w:w="1774" w:type="pct"/>
            <w:tcBorders>
              <w:left w:val="single" w:sz="12" w:space="0" w:color="auto"/>
            </w:tcBorders>
            <w:shd w:val="clear" w:color="auto" w:fill="BFBFBF"/>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r w:rsidRPr="00CD379D">
              <w:rPr>
                <w:rFonts w:ascii="Times New Roman" w:hAnsi="Times New Roman" w:cs="Times New Roman"/>
                <w:bCs/>
                <w:sz w:val="24"/>
                <w:szCs w:val="24"/>
                <w:lang w:val="en-GB"/>
              </w:rPr>
              <w:t>Grain moisture content (%)</w:t>
            </w:r>
          </w:p>
        </w:tc>
        <w:tc>
          <w:tcPr>
            <w:tcW w:w="752"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24"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25"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c>
          <w:tcPr>
            <w:tcW w:w="825" w:type="pct"/>
          </w:tcPr>
          <w:p w:rsidR="00B10644" w:rsidRPr="00CD379D" w:rsidRDefault="00B10644" w:rsidP="00600262">
            <w:pPr>
              <w:tabs>
                <w:tab w:val="left" w:pos="90"/>
                <w:tab w:val="left" w:pos="540"/>
              </w:tabs>
              <w:spacing w:before="120" w:line="240" w:lineRule="auto"/>
              <w:jc w:val="both"/>
              <w:rPr>
                <w:rFonts w:ascii="Times New Roman" w:hAnsi="Times New Roman" w:cs="Times New Roman"/>
                <w:bCs/>
                <w:sz w:val="24"/>
                <w:szCs w:val="24"/>
                <w:lang w:val="en-GB"/>
              </w:rPr>
            </w:pP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numPr>
          <w:ilvl w:val="0"/>
          <w:numId w:val="20"/>
        </w:numPr>
        <w:tabs>
          <w:tab w:val="left" w:pos="360"/>
        </w:tabs>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Landholding characteristics </w:t>
      </w:r>
    </w:p>
    <w:tbl>
      <w:tblPr>
        <w:tblW w:w="4981" w:type="pct"/>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54"/>
        <w:gridCol w:w="2204"/>
        <w:gridCol w:w="2474"/>
        <w:gridCol w:w="1763"/>
      </w:tblGrid>
      <w:tr w:rsidR="00B10644" w:rsidRPr="00CD379D" w:rsidTr="00600262">
        <w:tc>
          <w:tcPr>
            <w:tcW w:w="1557" w:type="pct"/>
            <w:shd w:val="clear" w:color="auto" w:fill="D9D9D9"/>
          </w:tcPr>
          <w:p w:rsidR="00B10644" w:rsidRPr="00CD379D" w:rsidRDefault="00B10644" w:rsidP="00600262">
            <w:pPr>
              <w:spacing w:line="240" w:lineRule="auto"/>
              <w:rPr>
                <w:rFonts w:ascii="Times New Roman" w:hAnsi="Times New Roman" w:cs="Times New Roman"/>
                <w:sz w:val="24"/>
                <w:szCs w:val="24"/>
                <w:vertAlign w:val="superscript"/>
              </w:rPr>
            </w:pPr>
            <w:r w:rsidRPr="00CD379D">
              <w:rPr>
                <w:rFonts w:ascii="Times New Roman" w:hAnsi="Times New Roman" w:cs="Times New Roman"/>
                <w:sz w:val="24"/>
                <w:szCs w:val="24"/>
              </w:rPr>
              <w:t>Local land unit name</w:t>
            </w:r>
          </w:p>
        </w:tc>
        <w:tc>
          <w:tcPr>
            <w:tcW w:w="1207"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Acre; </w:t>
            </w:r>
            <w:proofErr w:type="spellStart"/>
            <w:r w:rsidRPr="00CD379D">
              <w:rPr>
                <w:rFonts w:ascii="Times New Roman" w:hAnsi="Times New Roman" w:cs="Times New Roman"/>
                <w:sz w:val="24"/>
                <w:szCs w:val="24"/>
              </w:rPr>
              <w:t>Bigha</w:t>
            </w:r>
            <w:proofErr w:type="spellEnd"/>
            <w:r w:rsidRPr="00CD379D">
              <w:rPr>
                <w:rFonts w:ascii="Times New Roman" w:hAnsi="Times New Roman" w:cs="Times New Roman"/>
                <w:sz w:val="24"/>
                <w:szCs w:val="24"/>
              </w:rPr>
              <w:t xml:space="preserve">; Decimal; </w:t>
            </w:r>
            <w:proofErr w:type="spellStart"/>
            <w:r w:rsidRPr="00CD379D">
              <w:rPr>
                <w:rFonts w:ascii="Times New Roman" w:hAnsi="Times New Roman" w:cs="Times New Roman"/>
                <w:sz w:val="24"/>
                <w:szCs w:val="24"/>
              </w:rPr>
              <w:t>Dhur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Kattha</w:t>
            </w:r>
            <w:proofErr w:type="spellEnd"/>
          </w:p>
        </w:tc>
        <w:tc>
          <w:tcPr>
            <w:tcW w:w="135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One acre equals how many LLU?</w:t>
            </w:r>
          </w:p>
        </w:tc>
        <w:tc>
          <w:tcPr>
            <w:tcW w:w="885"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……….LLU</w:t>
            </w:r>
          </w:p>
        </w:tc>
      </w:tr>
      <w:tr w:rsidR="00B10644" w:rsidRPr="00CD379D" w:rsidTr="00600262">
        <w:tc>
          <w:tcPr>
            <w:tcW w:w="1557"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Total area of operational land during this surveyed</w:t>
            </w:r>
            <w:r w:rsidRPr="00CD379D">
              <w:rPr>
                <w:rFonts w:ascii="Times New Roman" w:hAnsi="Times New Roman" w:cs="Times New Roman"/>
                <w:i/>
                <w:sz w:val="24"/>
                <w:szCs w:val="24"/>
              </w:rPr>
              <w:t xml:space="preserve"> </w:t>
            </w:r>
            <w:r w:rsidRPr="00CD379D">
              <w:rPr>
                <w:rFonts w:ascii="Times New Roman" w:hAnsi="Times New Roman" w:cs="Times New Roman"/>
                <w:sz w:val="24"/>
                <w:szCs w:val="24"/>
              </w:rPr>
              <w:t>season (</w:t>
            </w:r>
            <w:r w:rsidRPr="00CD379D">
              <w:rPr>
                <w:rFonts w:ascii="Times New Roman" w:hAnsi="Times New Roman" w:cs="Times New Roman"/>
                <w:i/>
                <w:sz w:val="24"/>
                <w:szCs w:val="24"/>
              </w:rPr>
              <w:t>owned and leased</w:t>
            </w:r>
            <w:r w:rsidRPr="00CD379D">
              <w:rPr>
                <w:rFonts w:ascii="Times New Roman" w:hAnsi="Times New Roman" w:cs="Times New Roman"/>
                <w:sz w:val="24"/>
                <w:szCs w:val="24"/>
              </w:rPr>
              <w:t>) in local land units (LLU)</w:t>
            </w:r>
          </w:p>
        </w:tc>
        <w:tc>
          <w:tcPr>
            <w:tcW w:w="1207"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…………...LLU </w:t>
            </w:r>
          </w:p>
        </w:tc>
        <w:tc>
          <w:tcPr>
            <w:tcW w:w="135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Total [surveyed crop] area cultivated in current season</w:t>
            </w:r>
          </w:p>
        </w:tc>
        <w:tc>
          <w:tcPr>
            <w:tcW w:w="885"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…………..LLU</w:t>
            </w:r>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Auto calculated in acre ( area * LLU)</w:t>
            </w:r>
          </w:p>
        </w:tc>
      </w:tr>
      <w:tr w:rsidR="00B10644" w:rsidRPr="00CD379D" w:rsidTr="00600262">
        <w:tc>
          <w:tcPr>
            <w:tcW w:w="1557"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Area of the largest [surveyed crop]  plot</w:t>
            </w:r>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Auto calculated in acre ( area * LLU)</w:t>
            </w:r>
          </w:p>
        </w:tc>
        <w:tc>
          <w:tcPr>
            <w:tcW w:w="1207"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…………...LLU </w:t>
            </w:r>
          </w:p>
        </w:tc>
        <w:tc>
          <w:tcPr>
            <w:tcW w:w="1352"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Is the largest [surveyed crop] plot leased or owned?</w:t>
            </w:r>
          </w:p>
        </w:tc>
        <w:tc>
          <w:tcPr>
            <w:tcW w:w="885"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DROP-DOWN</w:t>
            </w:r>
            <w:r w:rsidRPr="00CD379D">
              <w:rPr>
                <w:rFonts w:ascii="Times New Roman" w:hAnsi="Times New Roman" w:cs="Times New Roman"/>
                <w:sz w:val="24"/>
                <w:szCs w:val="24"/>
              </w:rPr>
              <w:t>: Owned; Leased; Farmed contract</w:t>
            </w: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pStyle w:val="ListParagraph"/>
        <w:numPr>
          <w:ilvl w:val="0"/>
          <w:numId w:val="20"/>
        </w:numPr>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Production practices</w:t>
      </w:r>
    </w:p>
    <w:p w:rsidR="00B10644" w:rsidRPr="00CD379D" w:rsidRDefault="00B10644" w:rsidP="00B10644">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4.1 Site characteristics and crop establishment for largest [surveyed crop] plot </w:t>
      </w:r>
    </w:p>
    <w:tbl>
      <w:tblPr>
        <w:tblStyle w:val="TableGrid"/>
        <w:tblpPr w:leftFromText="180" w:rightFromText="180" w:vertAnchor="text" w:tblpY="1"/>
        <w:tblOverlap w:val="never"/>
        <w:tblW w:w="0" w:type="auto"/>
        <w:tblLook w:val="04A0" w:firstRow="1" w:lastRow="0" w:firstColumn="1" w:lastColumn="0" w:noHBand="0" w:noVBand="1"/>
      </w:tblPr>
      <w:tblGrid>
        <w:gridCol w:w="2027"/>
        <w:gridCol w:w="2800"/>
        <w:gridCol w:w="2100"/>
        <w:gridCol w:w="2089"/>
      </w:tblGrid>
      <w:tr w:rsidR="00B10644" w:rsidRPr="00CD379D" w:rsidTr="00600262">
        <w:tc>
          <w:tcPr>
            <w:tcW w:w="2027" w:type="dxa"/>
            <w:shd w:val="clear" w:color="auto" w:fill="D9D9D9" w:themeFill="background1" w:themeFillShade="D9"/>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sz w:val="24"/>
                <w:szCs w:val="24"/>
              </w:rPr>
              <w:t>Soil texture</w:t>
            </w:r>
          </w:p>
        </w:tc>
        <w:tc>
          <w:tcPr>
            <w:tcW w:w="2800" w:type="dxa"/>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DROP DOWN:  Light; Medium; Heavy</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Drainage class</w:t>
            </w:r>
          </w:p>
        </w:tc>
        <w:tc>
          <w:tcPr>
            <w:tcW w:w="2089" w:type="dxa"/>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DROP DOWN:  Upland; Medium-land; Lowland; Very lowland</w:t>
            </w:r>
          </w:p>
        </w:tc>
      </w:tr>
      <w:tr w:rsidR="00B10644" w:rsidRPr="00CD379D" w:rsidTr="00600262">
        <w:tc>
          <w:tcPr>
            <w:tcW w:w="2027"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 xml:space="preserve">Farmer perception of soil quality </w:t>
            </w:r>
          </w:p>
        </w:tc>
        <w:tc>
          <w:tcPr>
            <w:tcW w:w="2800" w:type="dxa"/>
          </w:tcPr>
          <w:p w:rsidR="00B10644" w:rsidRPr="00CD379D" w:rsidRDefault="00B10644" w:rsidP="00600262">
            <w:pPr>
              <w:pStyle w:val="Heading1"/>
              <w:outlineLvl w:val="0"/>
              <w:rPr>
                <w:rFonts w:ascii="Times New Roman" w:hAnsi="Times New Roman" w:cs="Times New Roman"/>
                <w:sz w:val="24"/>
                <w:szCs w:val="24"/>
              </w:rPr>
            </w:pPr>
            <w:r w:rsidRPr="00CD379D">
              <w:rPr>
                <w:rFonts w:ascii="Times New Roman" w:hAnsi="Times New Roman" w:cs="Times New Roman"/>
                <w:sz w:val="24"/>
                <w:szCs w:val="24"/>
              </w:rPr>
              <w:t>DROP DOWN:  High; Medium; Low</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sz w:val="24"/>
                <w:szCs w:val="24"/>
              </w:rPr>
            </w:pPr>
            <w:r w:rsidRPr="00CD379D">
              <w:rPr>
                <w:rFonts w:ascii="Times New Roman" w:hAnsi="Times New Roman" w:cs="Times New Roman"/>
                <w:sz w:val="24"/>
                <w:szCs w:val="24"/>
              </w:rPr>
              <w:t xml:space="preserve">Previous crop cultivated just </w:t>
            </w:r>
            <w:r w:rsidRPr="00CD379D">
              <w:rPr>
                <w:rFonts w:ascii="Times New Roman" w:hAnsi="Times New Roman" w:cs="Times New Roman"/>
                <w:sz w:val="24"/>
                <w:szCs w:val="24"/>
              </w:rPr>
              <w:lastRenderedPageBreak/>
              <w:t>before [surveyed crop] in this plot</w:t>
            </w:r>
          </w:p>
        </w:tc>
        <w:tc>
          <w:tcPr>
            <w:tcW w:w="2089" w:type="dxa"/>
          </w:tcPr>
          <w:p w:rsidR="00B10644" w:rsidRPr="00CD379D" w:rsidRDefault="00B10644" w:rsidP="00600262">
            <w:pPr>
              <w:pStyle w:val="Heading1"/>
              <w:outlineLvl w:val="0"/>
              <w:rPr>
                <w:rFonts w:ascii="Times New Roman" w:hAnsi="Times New Roman" w:cs="Times New Roman"/>
                <w:sz w:val="24"/>
                <w:szCs w:val="24"/>
              </w:rPr>
            </w:pPr>
            <w:r w:rsidRPr="00CD379D">
              <w:rPr>
                <w:rFonts w:ascii="Times New Roman" w:hAnsi="Times New Roman" w:cs="Times New Roman"/>
                <w:sz w:val="24"/>
                <w:szCs w:val="24"/>
              </w:rPr>
              <w:lastRenderedPageBreak/>
              <w:t xml:space="preserve">DROP DOWN:  Rice; Wheat; </w:t>
            </w:r>
            <w:proofErr w:type="spellStart"/>
            <w:r w:rsidRPr="00CD379D">
              <w:rPr>
                <w:rFonts w:ascii="Times New Roman" w:hAnsi="Times New Roman" w:cs="Times New Roman"/>
                <w:sz w:val="24"/>
                <w:szCs w:val="24"/>
              </w:rPr>
              <w:t>Mungbean</w:t>
            </w:r>
            <w:proofErr w:type="spellEnd"/>
            <w:r w:rsidRPr="00CD379D">
              <w:rPr>
                <w:rFonts w:ascii="Times New Roman" w:hAnsi="Times New Roman" w:cs="Times New Roman"/>
                <w:sz w:val="24"/>
                <w:szCs w:val="24"/>
              </w:rPr>
              <w:t xml:space="preserve">; Maize; </w:t>
            </w:r>
            <w:r w:rsidRPr="00CD379D">
              <w:rPr>
                <w:rFonts w:ascii="Times New Roman" w:hAnsi="Times New Roman" w:cs="Times New Roman"/>
                <w:sz w:val="24"/>
                <w:szCs w:val="24"/>
              </w:rPr>
              <w:lastRenderedPageBreak/>
              <w:t xml:space="preserve">Indian Mustard; Soybean; Vegetables; Cotton; </w:t>
            </w:r>
            <w:proofErr w:type="spellStart"/>
            <w:r w:rsidRPr="00CD379D">
              <w:rPr>
                <w:rFonts w:ascii="Times New Roman" w:hAnsi="Times New Roman" w:cs="Times New Roman"/>
                <w:sz w:val="24"/>
                <w:szCs w:val="24"/>
              </w:rPr>
              <w:t>Payy</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Jowar</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Bajra</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Blackgram</w:t>
            </w:r>
            <w:proofErr w:type="spellEnd"/>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greeen</w:t>
            </w:r>
            <w:proofErr w:type="spellEnd"/>
            <w:r w:rsidRPr="00CD379D">
              <w:rPr>
                <w:rFonts w:ascii="Times New Roman" w:hAnsi="Times New Roman" w:cs="Times New Roman"/>
                <w:sz w:val="24"/>
                <w:szCs w:val="24"/>
              </w:rPr>
              <w:t xml:space="preserve"> gran, red gram, Groundnuts, sunflower, caster, Sugarcane, </w:t>
            </w:r>
            <w:proofErr w:type="spellStart"/>
            <w:r w:rsidRPr="00CD379D">
              <w:rPr>
                <w:rFonts w:ascii="Times New Roman" w:hAnsi="Times New Roman" w:cs="Times New Roman"/>
                <w:sz w:val="24"/>
                <w:szCs w:val="24"/>
              </w:rPr>
              <w:t>Chilli</w:t>
            </w:r>
            <w:proofErr w:type="spellEnd"/>
            <w:r w:rsidRPr="00CD379D">
              <w:rPr>
                <w:rFonts w:ascii="Times New Roman" w:hAnsi="Times New Roman" w:cs="Times New Roman"/>
                <w:sz w:val="24"/>
                <w:szCs w:val="24"/>
              </w:rPr>
              <w:t>, turmeric, Other[specify]</w:t>
            </w:r>
          </w:p>
        </w:tc>
      </w:tr>
      <w:tr w:rsidR="00B10644" w:rsidRPr="00CD379D" w:rsidTr="00600262">
        <w:tc>
          <w:tcPr>
            <w:tcW w:w="2027"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lastRenderedPageBreak/>
              <w:t>What was the previous crop tillage type? (</w:t>
            </w:r>
            <w:proofErr w:type="gramStart"/>
            <w:r w:rsidRPr="00CD379D">
              <w:rPr>
                <w:rFonts w:ascii="Times New Roman" w:hAnsi="Times New Roman" w:cs="Times New Roman"/>
                <w:sz w:val="24"/>
                <w:szCs w:val="24"/>
              </w:rPr>
              <w:t>multiple</w:t>
            </w:r>
            <w:proofErr w:type="gramEnd"/>
            <w:r w:rsidRPr="00CD379D">
              <w:rPr>
                <w:rFonts w:ascii="Times New Roman" w:hAnsi="Times New Roman" w:cs="Times New Roman"/>
                <w:sz w:val="24"/>
                <w:szCs w:val="24"/>
              </w:rPr>
              <w:t xml:space="preserve"> select)</w:t>
            </w:r>
          </w:p>
        </w:tc>
        <w:tc>
          <w:tcPr>
            <w:tcW w:w="2800" w:type="dxa"/>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Puddling (wet tillage); Disc harrow; Tyne cultivator; 4-wheel tractor </w:t>
            </w:r>
            <w:proofErr w:type="spellStart"/>
            <w:r w:rsidRPr="00CD379D">
              <w:rPr>
                <w:rFonts w:ascii="Times New Roman" w:hAnsi="Times New Roman" w:cs="Times New Roman"/>
                <w:sz w:val="24"/>
                <w:szCs w:val="24"/>
              </w:rPr>
              <w:t>rotavator</w:t>
            </w:r>
            <w:proofErr w:type="spellEnd"/>
            <w:r w:rsidRPr="00CD379D">
              <w:rPr>
                <w:rFonts w:ascii="Times New Roman" w:hAnsi="Times New Roman" w:cs="Times New Roman"/>
                <w:sz w:val="24"/>
                <w:szCs w:val="24"/>
              </w:rPr>
              <w:t xml:space="preserve">; 2-wheel tractor </w:t>
            </w:r>
            <w:proofErr w:type="spellStart"/>
            <w:r w:rsidRPr="00CD379D">
              <w:rPr>
                <w:rFonts w:ascii="Times New Roman" w:hAnsi="Times New Roman" w:cs="Times New Roman"/>
                <w:sz w:val="24"/>
                <w:szCs w:val="24"/>
              </w:rPr>
              <w:t>rotavator</w:t>
            </w:r>
            <w:proofErr w:type="spellEnd"/>
            <w:r w:rsidRPr="00CD379D">
              <w:rPr>
                <w:rFonts w:ascii="Times New Roman" w:hAnsi="Times New Roman" w:cs="Times New Roman"/>
                <w:sz w:val="24"/>
                <w:szCs w:val="24"/>
              </w:rPr>
              <w:t>; Bullock-drawn plough; Strip tillage; No tillage; Others[Specify]</w:t>
            </w:r>
            <w:r w:rsidRPr="00CD379D" w:rsidDel="007A5658">
              <w:rPr>
                <w:rFonts w:ascii="Times New Roman" w:hAnsi="Times New Roman" w:cs="Times New Roman"/>
                <w:sz w:val="24"/>
                <w:szCs w:val="24"/>
              </w:rPr>
              <w:t xml:space="preserve"> </w:t>
            </w:r>
            <w:r w:rsidRPr="00CD379D">
              <w:rPr>
                <w:rFonts w:ascii="Times New Roman" w:hAnsi="Times New Roman" w:cs="Times New Roman"/>
                <w:i/>
                <w:sz w:val="24"/>
                <w:szCs w:val="24"/>
              </w:rPr>
              <w:t xml:space="preserve">all other possible options / combinations from above to be included in OTHERS </w:t>
            </w:r>
            <w:r w:rsidRPr="00CD379D">
              <w:rPr>
                <w:rFonts w:ascii="Times New Roman" w:hAnsi="Times New Roman" w:cs="Times New Roman"/>
                <w:sz w:val="24"/>
                <w:szCs w:val="24"/>
              </w:rPr>
              <w:t>[multiple select]</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Approximate previous crop harvest date [MM/DD/YY]</w:t>
            </w:r>
          </w:p>
          <w:p w:rsidR="00B10644" w:rsidRPr="00CD379D" w:rsidRDefault="00B10644" w:rsidP="00600262">
            <w:pPr>
              <w:rPr>
                <w:rFonts w:ascii="Times New Roman" w:hAnsi="Times New Roman" w:cs="Times New Roman"/>
                <w:b/>
                <w:sz w:val="24"/>
                <w:szCs w:val="24"/>
              </w:rPr>
            </w:pPr>
          </w:p>
        </w:tc>
        <w:tc>
          <w:tcPr>
            <w:tcW w:w="2089" w:type="dxa"/>
          </w:tcPr>
          <w:p w:rsidR="00B10644" w:rsidRPr="00CD379D" w:rsidRDefault="00B10644" w:rsidP="00600262">
            <w:pPr>
              <w:pStyle w:val="Heading1"/>
              <w:outlineLvl w:val="0"/>
              <w:rPr>
                <w:rFonts w:ascii="Times New Roman" w:hAnsi="Times New Roman" w:cs="Times New Roman"/>
                <w:b/>
                <w:sz w:val="24"/>
                <w:szCs w:val="24"/>
              </w:rPr>
            </w:pPr>
          </w:p>
        </w:tc>
      </w:tr>
      <w:tr w:rsidR="00B10644" w:rsidRPr="00CD379D" w:rsidTr="00600262">
        <w:trPr>
          <w:trHeight w:val="1091"/>
        </w:trPr>
        <w:tc>
          <w:tcPr>
            <w:tcW w:w="2027"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What percentage of residue was retained from previous crop?</w:t>
            </w:r>
          </w:p>
        </w:tc>
        <w:tc>
          <w:tcPr>
            <w:tcW w:w="2800" w:type="dxa"/>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0, 5, 10, 20, 40, 60, 80, 100</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Were previous crop residue burned in the field?</w:t>
            </w:r>
          </w:p>
        </w:tc>
        <w:tc>
          <w:tcPr>
            <w:tcW w:w="2089" w:type="dxa"/>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 xml:space="preserve">Yes; No </w:t>
            </w:r>
          </w:p>
        </w:tc>
      </w:tr>
      <w:tr w:rsidR="00B10644" w:rsidRPr="00CD379D" w:rsidTr="00600262">
        <w:tc>
          <w:tcPr>
            <w:tcW w:w="2027"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w:t>
            </w:r>
            <w:proofErr w:type="gramStart"/>
            <w:r w:rsidRPr="00CD379D">
              <w:rPr>
                <w:rFonts w:ascii="Times New Roman" w:hAnsi="Times New Roman" w:cs="Times New Roman"/>
                <w:sz w:val="24"/>
                <w:szCs w:val="24"/>
              </w:rPr>
              <w:t>surveyed</w:t>
            </w:r>
            <w:proofErr w:type="gramEnd"/>
            <w:r w:rsidRPr="00CD379D">
              <w:rPr>
                <w:rFonts w:ascii="Times New Roman" w:hAnsi="Times New Roman" w:cs="Times New Roman"/>
                <w:sz w:val="24"/>
                <w:szCs w:val="24"/>
              </w:rPr>
              <w:t xml:space="preserve"> crop] variety</w:t>
            </w:r>
          </w:p>
        </w:tc>
        <w:tc>
          <w:tcPr>
            <w:tcW w:w="2800" w:type="dxa"/>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Improved variety; Local variety; Hybrid; </w:t>
            </w:r>
            <w:proofErr w:type="spellStart"/>
            <w:r w:rsidRPr="00CD379D">
              <w:rPr>
                <w:rFonts w:ascii="Times New Roman" w:hAnsi="Times New Roman" w:cs="Times New Roman"/>
                <w:sz w:val="24"/>
                <w:szCs w:val="24"/>
              </w:rPr>
              <w:t>Bt</w:t>
            </w:r>
            <w:proofErr w:type="spellEnd"/>
            <w:r w:rsidRPr="00CD379D">
              <w:rPr>
                <w:rFonts w:ascii="Times New Roman" w:hAnsi="Times New Roman" w:cs="Times New Roman"/>
                <w:sz w:val="24"/>
                <w:szCs w:val="24"/>
              </w:rPr>
              <w:t xml:space="preserve">; Unknown; </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w:t>
            </w:r>
            <w:proofErr w:type="gramStart"/>
            <w:r w:rsidRPr="00CD379D">
              <w:rPr>
                <w:rFonts w:ascii="Times New Roman" w:hAnsi="Times New Roman" w:cs="Times New Roman"/>
                <w:sz w:val="24"/>
                <w:szCs w:val="24"/>
              </w:rPr>
              <w:t>surveyed</w:t>
            </w:r>
            <w:proofErr w:type="gramEnd"/>
            <w:r w:rsidRPr="00CD379D">
              <w:rPr>
                <w:rFonts w:ascii="Times New Roman" w:hAnsi="Times New Roman" w:cs="Times New Roman"/>
                <w:sz w:val="24"/>
                <w:szCs w:val="24"/>
              </w:rPr>
              <w:t xml:space="preserve"> crop] variety name</w:t>
            </w:r>
          </w:p>
        </w:tc>
        <w:tc>
          <w:tcPr>
            <w:tcW w:w="2089" w:type="dxa"/>
          </w:tcPr>
          <w:p w:rsidR="00B10644" w:rsidRPr="00CD379D" w:rsidRDefault="00B10644" w:rsidP="00600262">
            <w:pPr>
              <w:pStyle w:val="Heading1"/>
              <w:outlineLvl w:val="0"/>
              <w:rPr>
                <w:rFonts w:ascii="Times New Roman" w:hAnsi="Times New Roman" w:cs="Times New Roman"/>
                <w:sz w:val="24"/>
                <w:szCs w:val="24"/>
              </w:rPr>
            </w:pPr>
            <w:r w:rsidRPr="00CD379D">
              <w:rPr>
                <w:rFonts w:ascii="Times New Roman" w:hAnsi="Times New Roman" w:cs="Times New Roman"/>
                <w:sz w:val="24"/>
                <w:szCs w:val="24"/>
              </w:rPr>
              <w:t>DROP DOWN:  [Specify].</w:t>
            </w:r>
          </w:p>
          <w:p w:rsidR="00B10644" w:rsidRPr="00CD379D" w:rsidRDefault="00B10644" w:rsidP="00600262">
            <w:pPr>
              <w:rPr>
                <w:rFonts w:ascii="Times New Roman" w:hAnsi="Times New Roman" w:cs="Times New Roman"/>
                <w:sz w:val="24"/>
                <w:szCs w:val="24"/>
              </w:rPr>
            </w:pPr>
          </w:p>
        </w:tc>
      </w:tr>
      <w:tr w:rsidR="00B10644" w:rsidRPr="00CD379D" w:rsidTr="00600262">
        <w:tc>
          <w:tcPr>
            <w:tcW w:w="2027"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Land preparation method (applicable for the crop selected)</w:t>
            </w:r>
          </w:p>
        </w:tc>
        <w:tc>
          <w:tcPr>
            <w:tcW w:w="2800" w:type="dxa"/>
          </w:tcPr>
          <w:p w:rsidR="00B10644" w:rsidRPr="00CD379D" w:rsidRDefault="00B10644" w:rsidP="00600262">
            <w:pPr>
              <w:rPr>
                <w:rFonts w:ascii="Times New Roman" w:hAnsi="Times New Roman" w:cs="Times New Roman"/>
                <w:b/>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Tyne cultivator; Disc harrow; 4-wheel tractor </w:t>
            </w:r>
            <w:proofErr w:type="spellStart"/>
            <w:r w:rsidRPr="00CD379D">
              <w:rPr>
                <w:rFonts w:ascii="Times New Roman" w:hAnsi="Times New Roman" w:cs="Times New Roman"/>
                <w:sz w:val="24"/>
                <w:szCs w:val="24"/>
              </w:rPr>
              <w:t>rotavator</w:t>
            </w:r>
            <w:proofErr w:type="spellEnd"/>
            <w:r w:rsidRPr="00CD379D">
              <w:rPr>
                <w:rFonts w:ascii="Times New Roman" w:hAnsi="Times New Roman" w:cs="Times New Roman"/>
                <w:sz w:val="24"/>
                <w:szCs w:val="24"/>
              </w:rPr>
              <w:t xml:space="preserve">; 2-wheel tractor </w:t>
            </w:r>
            <w:proofErr w:type="spellStart"/>
            <w:r w:rsidRPr="00CD379D">
              <w:rPr>
                <w:rFonts w:ascii="Times New Roman" w:hAnsi="Times New Roman" w:cs="Times New Roman"/>
                <w:sz w:val="24"/>
                <w:szCs w:val="24"/>
              </w:rPr>
              <w:t>rotavator</w:t>
            </w:r>
            <w:proofErr w:type="spellEnd"/>
            <w:r w:rsidRPr="00CD379D">
              <w:rPr>
                <w:rFonts w:ascii="Times New Roman" w:hAnsi="Times New Roman" w:cs="Times New Roman"/>
                <w:sz w:val="24"/>
                <w:szCs w:val="24"/>
              </w:rPr>
              <w:t>; Bullock-drawn plough; Strip tillage; No tillage (multiple select)</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 xml:space="preserve">If tillage by </w:t>
            </w:r>
            <w:proofErr w:type="spellStart"/>
            <w:r w:rsidRPr="00CD379D">
              <w:rPr>
                <w:rFonts w:ascii="Times New Roman" w:hAnsi="Times New Roman" w:cs="Times New Roman"/>
                <w:sz w:val="24"/>
                <w:szCs w:val="24"/>
              </w:rPr>
              <w:t>rotavator</w:t>
            </w:r>
            <w:proofErr w:type="spellEnd"/>
            <w:r w:rsidRPr="00CD379D">
              <w:rPr>
                <w:rFonts w:ascii="Times New Roman" w:hAnsi="Times New Roman" w:cs="Times New Roman"/>
                <w:sz w:val="24"/>
                <w:szCs w:val="24"/>
              </w:rPr>
              <w:t>, number of years of continuous use</w:t>
            </w:r>
          </w:p>
        </w:tc>
        <w:tc>
          <w:tcPr>
            <w:tcW w:w="2089" w:type="dxa"/>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1; 2; 3; 4; 5; 6; 7; 8; 9; 10</w:t>
            </w:r>
          </w:p>
        </w:tc>
      </w:tr>
      <w:tr w:rsidR="00B10644" w:rsidRPr="00CD379D" w:rsidTr="00600262">
        <w:tc>
          <w:tcPr>
            <w:tcW w:w="2027"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lastRenderedPageBreak/>
              <w:t>Crop establishment method</w:t>
            </w:r>
          </w:p>
        </w:tc>
        <w:tc>
          <w:tcPr>
            <w:tcW w:w="2800" w:type="dxa"/>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w:t>
            </w:r>
          </w:p>
          <w:p w:rsidR="00B10644" w:rsidRPr="00CD379D" w:rsidRDefault="00B10644" w:rsidP="00600262">
            <w:pPr>
              <w:rPr>
                <w:rFonts w:ascii="Times New Roman" w:hAnsi="Times New Roman" w:cs="Times New Roman"/>
                <w:b/>
                <w:sz w:val="24"/>
                <w:szCs w:val="24"/>
              </w:rPr>
            </w:pPr>
            <w:r w:rsidRPr="00CD379D">
              <w:rPr>
                <w:rFonts w:ascii="Times New Roman" w:hAnsi="Times New Roman" w:cs="Times New Roman"/>
                <w:b/>
                <w:sz w:val="24"/>
                <w:szCs w:val="24"/>
              </w:rPr>
              <w:t>For Rice:</w:t>
            </w:r>
          </w:p>
          <w:p w:rsidR="00B10644" w:rsidRPr="00CD379D" w:rsidRDefault="00B10644" w:rsidP="00600262">
            <w:pPr>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 xml:space="preserve">Manual puddled transplanted (Random); Manual puddled transplanted in line; Direct sown by broadcast method; Directly sown by seed drill; </w:t>
            </w:r>
            <w:proofErr w:type="spellStart"/>
            <w:r w:rsidRPr="00CD379D">
              <w:rPr>
                <w:rFonts w:ascii="Times New Roman" w:eastAsia="Times New Roman" w:hAnsi="Times New Roman" w:cs="Times New Roman"/>
                <w:sz w:val="24"/>
                <w:szCs w:val="24"/>
              </w:rPr>
              <w:t>Beushening</w:t>
            </w:r>
            <w:proofErr w:type="spellEnd"/>
            <w:r w:rsidRPr="00CD379D">
              <w:rPr>
                <w:rFonts w:ascii="Times New Roman" w:eastAsia="Times New Roman" w:hAnsi="Times New Roman" w:cs="Times New Roman"/>
                <w:sz w:val="24"/>
                <w:szCs w:val="24"/>
              </w:rPr>
              <w:t xml:space="preserve"> method; Machine transplanted in puddled soil; machine transplanted in non-puddled soil; Others [Specify]</w:t>
            </w:r>
          </w:p>
          <w:p w:rsidR="00B10644" w:rsidRPr="00CD379D" w:rsidRDefault="00B10644" w:rsidP="00600262">
            <w:pPr>
              <w:rPr>
                <w:rFonts w:ascii="Times New Roman" w:eastAsia="Times New Roman" w:hAnsi="Times New Roman" w:cs="Times New Roman"/>
                <w:b/>
                <w:sz w:val="24"/>
                <w:szCs w:val="24"/>
              </w:rPr>
            </w:pPr>
            <w:r w:rsidRPr="00CD379D">
              <w:rPr>
                <w:rFonts w:ascii="Times New Roman" w:eastAsia="Times New Roman" w:hAnsi="Times New Roman" w:cs="Times New Roman"/>
                <w:b/>
                <w:sz w:val="24"/>
                <w:szCs w:val="24"/>
              </w:rPr>
              <w:t>For Wheat:</w:t>
            </w:r>
          </w:p>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sz w:val="24"/>
                <w:szCs w:val="24"/>
              </w:rPr>
              <w:t>Broadcasting; Line sowing after tillage; Zero tillage; Surface seeding</w:t>
            </w:r>
          </w:p>
          <w:p w:rsidR="00B10644" w:rsidRPr="00CD379D" w:rsidRDefault="00B10644" w:rsidP="00600262">
            <w:pPr>
              <w:rPr>
                <w:rFonts w:ascii="Times New Roman" w:hAnsi="Times New Roman" w:cs="Times New Roman"/>
                <w:b/>
                <w:sz w:val="24"/>
                <w:szCs w:val="24"/>
              </w:rPr>
            </w:pPr>
            <w:r w:rsidRPr="00CD379D">
              <w:rPr>
                <w:rFonts w:ascii="Times New Roman" w:hAnsi="Times New Roman" w:cs="Times New Roman"/>
                <w:b/>
                <w:sz w:val="24"/>
                <w:szCs w:val="24"/>
              </w:rPr>
              <w:t>For Maize / Cotton / Groundnut:</w:t>
            </w:r>
          </w:p>
          <w:p w:rsidR="00B10644" w:rsidRPr="00CD379D" w:rsidRDefault="00B10644" w:rsidP="00600262">
            <w:pPr>
              <w:rPr>
                <w:rFonts w:ascii="Times New Roman" w:eastAsia="Times New Roman" w:hAnsi="Times New Roman" w:cs="Times New Roman"/>
                <w:b/>
                <w:sz w:val="24"/>
                <w:szCs w:val="24"/>
              </w:rPr>
            </w:pPr>
            <w:r w:rsidRPr="00CD379D">
              <w:rPr>
                <w:rFonts w:ascii="Times New Roman" w:hAnsi="Times New Roman" w:cs="Times New Roman"/>
                <w:sz w:val="24"/>
                <w:szCs w:val="24"/>
              </w:rPr>
              <w:t>Broadcasting; Manual line sowing; Seed drills; others (specify)</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 xml:space="preserve">&lt;Rice&gt; </w:t>
            </w:r>
            <w:proofErr w:type="gramStart"/>
            <w:r w:rsidRPr="00CD379D">
              <w:rPr>
                <w:rFonts w:ascii="Times New Roman" w:hAnsi="Times New Roman" w:cs="Times New Roman"/>
                <w:sz w:val="24"/>
                <w:szCs w:val="24"/>
              </w:rPr>
              <w:t>If</w:t>
            </w:r>
            <w:proofErr w:type="gramEnd"/>
            <w:r w:rsidRPr="00CD379D">
              <w:rPr>
                <w:rFonts w:ascii="Times New Roman" w:hAnsi="Times New Roman" w:cs="Times New Roman"/>
                <w:sz w:val="24"/>
                <w:szCs w:val="24"/>
              </w:rPr>
              <w:t xml:space="preserve"> transplanted, nursery establishment date [MM/DD/YY]</w:t>
            </w:r>
          </w:p>
        </w:tc>
        <w:tc>
          <w:tcPr>
            <w:tcW w:w="2089" w:type="dxa"/>
          </w:tcPr>
          <w:p w:rsidR="00B10644" w:rsidRPr="00CD379D" w:rsidRDefault="00B10644" w:rsidP="00600262">
            <w:pPr>
              <w:pStyle w:val="Heading1"/>
              <w:jc w:val="right"/>
              <w:outlineLvl w:val="0"/>
              <w:rPr>
                <w:rFonts w:ascii="Times New Roman" w:hAnsi="Times New Roman" w:cs="Times New Roman"/>
                <w:b/>
                <w:sz w:val="24"/>
                <w:szCs w:val="24"/>
              </w:rPr>
            </w:pPr>
          </w:p>
        </w:tc>
      </w:tr>
      <w:tr w:rsidR="00B10644" w:rsidRPr="00CD379D" w:rsidTr="00600262">
        <w:tc>
          <w:tcPr>
            <w:tcW w:w="2027" w:type="dxa"/>
            <w:shd w:val="clear" w:color="auto" w:fill="D9D9D9" w:themeFill="background1" w:themeFillShade="D9"/>
          </w:tcPr>
          <w:p w:rsidR="00B10644" w:rsidRPr="00CD379D" w:rsidRDefault="00B10644" w:rsidP="00600262">
            <w:pPr>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 xml:space="preserve">Date of crop seeding / transplanting / direct sowing (DSR Rice) / sowing (wheat) </w:t>
            </w:r>
          </w:p>
          <w:p w:rsidR="00B10644" w:rsidRPr="00CD379D" w:rsidRDefault="00B10644" w:rsidP="00600262">
            <w:pPr>
              <w:pStyle w:val="Heading1"/>
              <w:outlineLvl w:val="0"/>
              <w:rPr>
                <w:rFonts w:ascii="Times New Roman" w:hAnsi="Times New Roman" w:cs="Times New Roman"/>
                <w:b/>
                <w:sz w:val="24"/>
                <w:szCs w:val="24"/>
              </w:rPr>
            </w:pPr>
          </w:p>
        </w:tc>
        <w:tc>
          <w:tcPr>
            <w:tcW w:w="2800" w:type="dxa"/>
          </w:tcPr>
          <w:p w:rsidR="00B10644" w:rsidRPr="00CD379D" w:rsidRDefault="00B10644" w:rsidP="00600262">
            <w:pPr>
              <w:rPr>
                <w:rFonts w:ascii="Times New Roman" w:hAnsi="Times New Roman" w:cs="Times New Roman"/>
                <w:b/>
                <w:sz w:val="24"/>
                <w:szCs w:val="24"/>
              </w:rPr>
            </w:pPr>
            <w:r w:rsidRPr="00CD379D">
              <w:rPr>
                <w:rFonts w:ascii="Times New Roman" w:eastAsia="Times New Roman" w:hAnsi="Times New Roman" w:cs="Times New Roman"/>
                <w:sz w:val="24"/>
                <w:szCs w:val="24"/>
              </w:rPr>
              <w:t>[MM/DD/YY]</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 xml:space="preserve">&lt;Wheat&gt; </w:t>
            </w:r>
            <w:proofErr w:type="gramStart"/>
            <w:r w:rsidRPr="00CD379D">
              <w:rPr>
                <w:rFonts w:ascii="Times New Roman" w:hAnsi="Times New Roman" w:cs="Times New Roman"/>
                <w:sz w:val="24"/>
                <w:szCs w:val="24"/>
              </w:rPr>
              <w:t>If</w:t>
            </w:r>
            <w:proofErr w:type="gramEnd"/>
            <w:r w:rsidRPr="00CD379D">
              <w:rPr>
                <w:rFonts w:ascii="Times New Roman" w:hAnsi="Times New Roman" w:cs="Times New Roman"/>
                <w:sz w:val="24"/>
                <w:szCs w:val="24"/>
              </w:rPr>
              <w:t xml:space="preserve"> wheat planting was delayed past November 30</w:t>
            </w:r>
            <w:r w:rsidRPr="00CD379D">
              <w:rPr>
                <w:rFonts w:ascii="Times New Roman" w:hAnsi="Times New Roman" w:cs="Times New Roman"/>
                <w:sz w:val="24"/>
                <w:szCs w:val="24"/>
                <w:vertAlign w:val="superscript"/>
              </w:rPr>
              <w:t>th</w:t>
            </w:r>
            <w:r w:rsidRPr="00CD379D">
              <w:rPr>
                <w:rFonts w:ascii="Times New Roman" w:hAnsi="Times New Roman" w:cs="Times New Roman"/>
                <w:sz w:val="24"/>
                <w:szCs w:val="24"/>
              </w:rPr>
              <w:t>, why?</w:t>
            </w:r>
          </w:p>
        </w:tc>
        <w:tc>
          <w:tcPr>
            <w:tcW w:w="2089" w:type="dxa"/>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CHECK BOX (check all that apply): Rice harvested late; Land too wet for ploughing; Non-availability of tillage equipment; Non-availability of seed; Non-availability of fertilizers; Labor shortage; Lack of moisture at sowing; Lack of funds; Other (name)</w:t>
            </w:r>
          </w:p>
        </w:tc>
      </w:tr>
      <w:tr w:rsidR="00B10644" w:rsidRPr="00CD379D" w:rsidTr="00600262">
        <w:tc>
          <w:tcPr>
            <w:tcW w:w="2027" w:type="dxa"/>
            <w:shd w:val="clear" w:color="auto" w:fill="D9D9D9" w:themeFill="background1" w:themeFillShade="D9"/>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sz w:val="24"/>
                <w:szCs w:val="24"/>
              </w:rPr>
              <w:lastRenderedPageBreak/>
              <w:t>&lt;Wheat&gt; If wheat planting is commonly delayed past November 30th in most years, why?</w:t>
            </w:r>
          </w:p>
        </w:tc>
        <w:tc>
          <w:tcPr>
            <w:tcW w:w="2800" w:type="dxa"/>
          </w:tcPr>
          <w:p w:rsidR="00B10644" w:rsidRPr="00CD379D" w:rsidRDefault="00B10644" w:rsidP="00600262">
            <w:pPr>
              <w:rPr>
                <w:rFonts w:ascii="Times New Roman" w:hAnsi="Times New Roman" w:cs="Times New Roman"/>
                <w:b/>
                <w:sz w:val="24"/>
                <w:szCs w:val="24"/>
              </w:rPr>
            </w:pPr>
            <w:r w:rsidRPr="00CD379D">
              <w:rPr>
                <w:rFonts w:ascii="Times New Roman" w:hAnsi="Times New Roman" w:cs="Times New Roman"/>
                <w:b/>
                <w:sz w:val="24"/>
                <w:szCs w:val="24"/>
              </w:rPr>
              <w:t xml:space="preserve">CHECK BOX (check all that apply): </w:t>
            </w:r>
            <w:r w:rsidRPr="00CD379D">
              <w:rPr>
                <w:rFonts w:ascii="Times New Roman" w:hAnsi="Times New Roman" w:cs="Times New Roman"/>
                <w:sz w:val="24"/>
                <w:szCs w:val="24"/>
              </w:rPr>
              <w:t xml:space="preserve">Rice harvested late; Land too wet for ploughing; Non-availability of tillage equipment; Non-availability of seed; Non-availability of fertilizers; </w:t>
            </w:r>
            <w:proofErr w:type="spellStart"/>
            <w:r w:rsidRPr="00CD379D">
              <w:rPr>
                <w:rFonts w:ascii="Times New Roman" w:hAnsi="Times New Roman" w:cs="Times New Roman"/>
                <w:sz w:val="24"/>
                <w:szCs w:val="24"/>
              </w:rPr>
              <w:t>Labor</w:t>
            </w:r>
            <w:proofErr w:type="spellEnd"/>
            <w:r w:rsidRPr="00CD379D">
              <w:rPr>
                <w:rFonts w:ascii="Times New Roman" w:hAnsi="Times New Roman" w:cs="Times New Roman"/>
                <w:sz w:val="24"/>
                <w:szCs w:val="24"/>
              </w:rPr>
              <w:t xml:space="preserve"> shortage; Lack of moisture at sowing; Lack of funds</w:t>
            </w:r>
            <w:r w:rsidRPr="00CD379D" w:rsidDel="008F08FC">
              <w:rPr>
                <w:rFonts w:ascii="Times New Roman" w:hAnsi="Times New Roman" w:cs="Times New Roman"/>
                <w:sz w:val="24"/>
                <w:szCs w:val="24"/>
              </w:rPr>
              <w:t xml:space="preserve"> </w:t>
            </w:r>
            <w:r w:rsidRPr="00CD379D">
              <w:rPr>
                <w:rFonts w:ascii="Times New Roman" w:hAnsi="Times New Roman" w:cs="Times New Roman"/>
                <w:sz w:val="24"/>
                <w:szCs w:val="24"/>
              </w:rPr>
              <w:t>Other (name)</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 xml:space="preserve">&lt;Rice&gt; </w:t>
            </w:r>
            <w:proofErr w:type="gramStart"/>
            <w:r w:rsidRPr="00CD379D">
              <w:rPr>
                <w:rFonts w:ascii="Times New Roman" w:hAnsi="Times New Roman" w:cs="Times New Roman"/>
                <w:sz w:val="24"/>
                <w:szCs w:val="24"/>
              </w:rPr>
              <w:t>If</w:t>
            </w:r>
            <w:proofErr w:type="gramEnd"/>
            <w:r w:rsidRPr="00CD379D">
              <w:rPr>
                <w:rFonts w:ascii="Times New Roman" w:hAnsi="Times New Roman" w:cs="Times New Roman"/>
                <w:sz w:val="24"/>
                <w:szCs w:val="24"/>
              </w:rPr>
              <w:t xml:space="preserve"> transplanted system, timing of rice nursery establishment determined by:</w:t>
            </w:r>
          </w:p>
        </w:tc>
        <w:tc>
          <w:tcPr>
            <w:tcW w:w="2089" w:type="dxa"/>
          </w:tcPr>
          <w:p w:rsidR="00B10644" w:rsidRPr="00CD379D" w:rsidRDefault="00B10644" w:rsidP="00600262">
            <w:pPr>
              <w:pStyle w:val="Heading1"/>
              <w:outlineLvl w:val="0"/>
              <w:rPr>
                <w:rFonts w:ascii="Times New Roman" w:hAnsi="Times New Roman" w:cs="Times New Roman"/>
                <w:sz w:val="24"/>
                <w:szCs w:val="24"/>
              </w:rPr>
            </w:pPr>
            <w:r w:rsidRPr="00CD379D">
              <w:rPr>
                <w:rFonts w:ascii="Times New Roman" w:hAnsi="Times New Roman" w:cs="Times New Roman"/>
                <w:sz w:val="24"/>
                <w:szCs w:val="24"/>
              </w:rPr>
              <w:t xml:space="preserve">CHECK BOX (check all that apply):  calendar date; arrival of pre-monsoon showers; irrigation water availability; weather forecast information; practices of </w:t>
            </w:r>
            <w:proofErr w:type="spellStart"/>
            <w:r w:rsidRPr="00CD379D">
              <w:rPr>
                <w:rFonts w:ascii="Times New Roman" w:hAnsi="Times New Roman" w:cs="Times New Roman"/>
                <w:sz w:val="24"/>
                <w:szCs w:val="24"/>
              </w:rPr>
              <w:t>neighbouring</w:t>
            </w:r>
            <w:proofErr w:type="spellEnd"/>
            <w:r w:rsidRPr="00CD379D">
              <w:rPr>
                <w:rFonts w:ascii="Times New Roman" w:hAnsi="Times New Roman" w:cs="Times New Roman"/>
                <w:sz w:val="24"/>
                <w:szCs w:val="24"/>
              </w:rPr>
              <w:t xml:space="preserve"> farmers  </w:t>
            </w:r>
          </w:p>
        </w:tc>
      </w:tr>
      <w:tr w:rsidR="00B10644" w:rsidRPr="00CD379D" w:rsidTr="0054768A">
        <w:trPr>
          <w:trHeight w:val="1981"/>
        </w:trPr>
        <w:tc>
          <w:tcPr>
            <w:tcW w:w="2027" w:type="dxa"/>
            <w:shd w:val="clear" w:color="auto" w:fill="D9D9D9" w:themeFill="background1" w:themeFillShade="D9"/>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sz w:val="24"/>
                <w:szCs w:val="24"/>
              </w:rPr>
              <w:t>&lt;Rice&gt; If transplanted system, timing of rice transplanting in main field determined by:</w:t>
            </w:r>
          </w:p>
        </w:tc>
        <w:tc>
          <w:tcPr>
            <w:tcW w:w="2800" w:type="dxa"/>
          </w:tcPr>
          <w:p w:rsidR="0054768A" w:rsidRPr="0054768A" w:rsidRDefault="00B10644" w:rsidP="00600262">
            <w:pPr>
              <w:rPr>
                <w:rFonts w:ascii="Times New Roman" w:hAnsi="Times New Roman" w:cs="Times New Roman"/>
                <w:sz w:val="24"/>
                <w:szCs w:val="24"/>
              </w:rPr>
            </w:pPr>
            <w:r w:rsidRPr="00CD379D">
              <w:rPr>
                <w:rFonts w:ascii="Times New Roman" w:hAnsi="Times New Roman" w:cs="Times New Roman"/>
                <w:b/>
                <w:sz w:val="24"/>
                <w:szCs w:val="24"/>
              </w:rPr>
              <w:t xml:space="preserve">CHECK BOX (check all that apply):  </w:t>
            </w:r>
            <w:r w:rsidRPr="00CD379D">
              <w:rPr>
                <w:rFonts w:ascii="Times New Roman" w:hAnsi="Times New Roman" w:cs="Times New Roman"/>
                <w:sz w:val="24"/>
                <w:szCs w:val="24"/>
              </w:rPr>
              <w:t xml:space="preserve">calendar date; seedling age; arrival of rains; irrigation water availability; </w:t>
            </w:r>
            <w:proofErr w:type="spellStart"/>
            <w:r w:rsidRPr="00CD379D">
              <w:rPr>
                <w:rFonts w:ascii="Times New Roman" w:hAnsi="Times New Roman" w:cs="Times New Roman"/>
                <w:sz w:val="24"/>
                <w:szCs w:val="24"/>
              </w:rPr>
              <w:t>labor</w:t>
            </w:r>
            <w:proofErr w:type="spellEnd"/>
            <w:r w:rsidRPr="00CD379D">
              <w:rPr>
                <w:rFonts w:ascii="Times New Roman" w:hAnsi="Times New Roman" w:cs="Times New Roman"/>
                <w:sz w:val="24"/>
                <w:szCs w:val="24"/>
              </w:rPr>
              <w:t xml:space="preserve"> availability</w:t>
            </w:r>
          </w:p>
        </w:tc>
        <w:tc>
          <w:tcPr>
            <w:tcW w:w="2100" w:type="dxa"/>
            <w:shd w:val="clear" w:color="auto" w:fill="D9D9D9" w:themeFill="background1" w:themeFillShade="D9"/>
          </w:tcPr>
          <w:p w:rsidR="00B10644" w:rsidRPr="00CD379D" w:rsidRDefault="00B10644" w:rsidP="00600262">
            <w:pPr>
              <w:pStyle w:val="Heading1"/>
              <w:outlineLvl w:val="0"/>
              <w:rPr>
                <w:rFonts w:ascii="Times New Roman" w:hAnsi="Times New Roman" w:cs="Times New Roman"/>
                <w:b/>
                <w:sz w:val="24"/>
                <w:szCs w:val="24"/>
              </w:rPr>
            </w:pPr>
            <w:r w:rsidRPr="00CD379D">
              <w:rPr>
                <w:rFonts w:ascii="Times New Roman" w:hAnsi="Times New Roman" w:cs="Times New Roman"/>
                <w:sz w:val="24"/>
                <w:szCs w:val="24"/>
              </w:rPr>
              <w:t>Crop seed amount used in KG</w:t>
            </w:r>
          </w:p>
        </w:tc>
        <w:tc>
          <w:tcPr>
            <w:tcW w:w="2089" w:type="dxa"/>
          </w:tcPr>
          <w:p w:rsidR="00B10644" w:rsidRPr="00CD379D" w:rsidRDefault="00B10644" w:rsidP="00600262">
            <w:pPr>
              <w:pStyle w:val="Heading1"/>
              <w:outlineLvl w:val="0"/>
              <w:rPr>
                <w:rFonts w:ascii="Times New Roman" w:hAnsi="Times New Roman" w:cs="Times New Roman"/>
                <w:b/>
                <w:sz w:val="24"/>
                <w:szCs w:val="24"/>
              </w:rPr>
            </w:pPr>
          </w:p>
        </w:tc>
      </w:tr>
      <w:tr w:rsidR="00B10644" w:rsidRPr="00CD379D" w:rsidTr="00600262">
        <w:tc>
          <w:tcPr>
            <w:tcW w:w="2027" w:type="dxa"/>
            <w:shd w:val="clear" w:color="auto" w:fill="D9D9D9" w:themeFill="background1" w:themeFillShade="D9"/>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b/>
                <w:sz w:val="24"/>
                <w:szCs w:val="24"/>
              </w:rPr>
              <w:t>[</w:t>
            </w:r>
            <w:r w:rsidRPr="00CD379D">
              <w:rPr>
                <w:rFonts w:ascii="Times New Roman" w:hAnsi="Times New Roman" w:cs="Times New Roman"/>
                <w:sz w:val="24"/>
                <w:szCs w:val="24"/>
              </w:rPr>
              <w:t>surveyed crop</w:t>
            </w:r>
            <w:r w:rsidRPr="00CD379D">
              <w:rPr>
                <w:rFonts w:ascii="Times New Roman" w:hAnsi="Times New Roman" w:cs="Times New Roman"/>
                <w:b/>
                <w:sz w:val="24"/>
                <w:szCs w:val="24"/>
              </w:rPr>
              <w:t>]</w:t>
            </w:r>
            <w:r w:rsidRPr="00CD379D">
              <w:rPr>
                <w:rFonts w:ascii="Times New Roman" w:hAnsi="Times New Roman" w:cs="Times New Roman"/>
                <w:sz w:val="24"/>
                <w:szCs w:val="24"/>
              </w:rPr>
              <w:t xml:space="preserve"> </w:t>
            </w:r>
            <w:r w:rsidRPr="00CD379D">
              <w:rPr>
                <w:rFonts w:ascii="Times New Roman" w:hAnsi="Times New Roman" w:cs="Times New Roman"/>
                <w:b/>
                <w:sz w:val="24"/>
                <w:szCs w:val="24"/>
              </w:rPr>
              <w:t>Source of seed</w:t>
            </w:r>
          </w:p>
        </w:tc>
        <w:tc>
          <w:tcPr>
            <w:tcW w:w="2800" w:type="dxa"/>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Self-saved; </w:t>
            </w:r>
            <w:proofErr w:type="spellStart"/>
            <w:r w:rsidRPr="00CD379D">
              <w:rPr>
                <w:rFonts w:ascii="Times New Roman" w:hAnsi="Times New Roman" w:cs="Times New Roman"/>
                <w:sz w:val="24"/>
                <w:szCs w:val="24"/>
              </w:rPr>
              <w:t>Neighbor</w:t>
            </w:r>
            <w:proofErr w:type="spellEnd"/>
            <w:r w:rsidRPr="00CD379D">
              <w:rPr>
                <w:rFonts w:ascii="Times New Roman" w:hAnsi="Times New Roman" w:cs="Times New Roman"/>
                <w:sz w:val="24"/>
                <w:szCs w:val="24"/>
              </w:rPr>
              <w:t xml:space="preserve"> or Relative; Private seed dealer; Cooperative; Government/KVK/SAU </w:t>
            </w:r>
          </w:p>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sz w:val="24"/>
                <w:szCs w:val="24"/>
              </w:rPr>
              <w:t>Other (specify)</w:t>
            </w:r>
          </w:p>
          <w:p w:rsidR="00B10644" w:rsidRPr="00CD379D" w:rsidRDefault="00B10644" w:rsidP="00600262">
            <w:pPr>
              <w:rPr>
                <w:rFonts w:ascii="Times New Roman" w:hAnsi="Times New Roman" w:cs="Times New Roman"/>
                <w:sz w:val="24"/>
                <w:szCs w:val="24"/>
              </w:rPr>
            </w:pPr>
          </w:p>
        </w:tc>
        <w:tc>
          <w:tcPr>
            <w:tcW w:w="2100" w:type="dxa"/>
            <w:shd w:val="clear" w:color="auto" w:fill="D9D9D9" w:themeFill="background1" w:themeFillShade="D9"/>
          </w:tcPr>
          <w:p w:rsidR="00B10644" w:rsidRPr="00CD379D" w:rsidRDefault="00B10644" w:rsidP="00600262">
            <w:pPr>
              <w:rPr>
                <w:rFonts w:ascii="Times New Roman" w:hAnsi="Times New Roman" w:cs="Times New Roman"/>
                <w:b/>
                <w:sz w:val="24"/>
                <w:szCs w:val="24"/>
              </w:rPr>
            </w:pPr>
          </w:p>
        </w:tc>
        <w:tc>
          <w:tcPr>
            <w:tcW w:w="2089" w:type="dxa"/>
          </w:tcPr>
          <w:p w:rsidR="00B10644" w:rsidRPr="00CD379D" w:rsidRDefault="00B10644" w:rsidP="00600262">
            <w:pPr>
              <w:rPr>
                <w:rFonts w:ascii="Times New Roman" w:hAnsi="Times New Roman" w:cs="Times New Roman"/>
                <w:b/>
                <w:sz w:val="24"/>
                <w:szCs w:val="24"/>
              </w:rPr>
            </w:pPr>
          </w:p>
        </w:tc>
      </w:tr>
    </w:tbl>
    <w:p w:rsidR="00B10644" w:rsidRPr="00CD379D" w:rsidRDefault="00B10644" w:rsidP="00B10644">
      <w:pPr>
        <w:spacing w:line="240" w:lineRule="auto"/>
        <w:rPr>
          <w:rFonts w:ascii="Times New Roman" w:hAnsi="Times New Roman" w:cs="Times New Roman"/>
          <w:sz w:val="24"/>
          <w:szCs w:val="24"/>
        </w:rPr>
      </w:pPr>
    </w:p>
    <w:p w:rsidR="00B10644" w:rsidRPr="00CD379D" w:rsidRDefault="00B10644" w:rsidP="00B10644">
      <w:pPr>
        <w:pStyle w:val="ListParagraph"/>
        <w:numPr>
          <w:ilvl w:val="1"/>
          <w:numId w:val="21"/>
        </w:numPr>
        <w:tabs>
          <w:tab w:val="left" w:pos="360"/>
        </w:tabs>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 Fertility management in largest [surveyed crop] plot </w:t>
      </w:r>
    </w:p>
    <w:tbl>
      <w:tblPr>
        <w:tblW w:w="4951" w:type="pct"/>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667"/>
        <w:gridCol w:w="593"/>
        <w:gridCol w:w="1445"/>
        <w:gridCol w:w="1264"/>
        <w:gridCol w:w="1003"/>
        <w:gridCol w:w="1349"/>
        <w:gridCol w:w="939"/>
        <w:gridCol w:w="979"/>
      </w:tblGrid>
      <w:tr w:rsidR="007A6822" w:rsidRPr="00CD379D" w:rsidTr="007A6822">
        <w:tc>
          <w:tcPr>
            <w:tcW w:w="902" w:type="pct"/>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lastRenderedPageBreak/>
              <w:t xml:space="preserve">Was organic compost </w:t>
            </w:r>
            <w:r w:rsidRPr="00CD379D">
              <w:rPr>
                <w:rFonts w:ascii="Times New Roman" w:hAnsi="Times New Roman" w:cs="Times New Roman"/>
                <w:sz w:val="24"/>
                <w:szCs w:val="24"/>
              </w:rPr>
              <w:lastRenderedPageBreak/>
              <w:t>(‘FYM’) applied?</w:t>
            </w:r>
          </w:p>
        </w:tc>
        <w:tc>
          <w:tcPr>
            <w:tcW w:w="1103" w:type="pct"/>
            <w:gridSpan w:val="2"/>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lastRenderedPageBreak/>
              <w:t>DROP DOWN:</w:t>
            </w:r>
            <w:r w:rsidRPr="00CD379D">
              <w:rPr>
                <w:rFonts w:ascii="Times New Roman" w:hAnsi="Times New Roman" w:cs="Times New Roman"/>
                <w:sz w:val="24"/>
                <w:szCs w:val="24"/>
              </w:rPr>
              <w:t xml:space="preserve"> Yes; No </w:t>
            </w:r>
          </w:p>
        </w:tc>
        <w:tc>
          <w:tcPr>
            <w:tcW w:w="1227" w:type="pct"/>
            <w:gridSpan w:val="2"/>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If ‘yes’, type of FYM</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Dry; Wet  </w:t>
            </w:r>
          </w:p>
        </w:tc>
      </w:tr>
      <w:tr w:rsidR="007A6822" w:rsidRPr="00CD379D" w:rsidTr="007A6822">
        <w:tc>
          <w:tcPr>
            <w:tcW w:w="902" w:type="pct"/>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lastRenderedPageBreak/>
              <w:t>Total compost applied in KG</w:t>
            </w:r>
          </w:p>
        </w:tc>
        <w:tc>
          <w:tcPr>
            <w:tcW w:w="1103" w:type="pct"/>
            <w:gridSpan w:val="2"/>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…………KG</w:t>
            </w:r>
          </w:p>
        </w:tc>
        <w:tc>
          <w:tcPr>
            <w:tcW w:w="1227" w:type="pct"/>
            <w:gridSpan w:val="2"/>
            <w:shd w:val="clear" w:color="auto" w:fill="D9D9D9"/>
          </w:tcPr>
          <w:p w:rsidR="007A6822" w:rsidRPr="00CD379D" w:rsidRDefault="007A6822" w:rsidP="00600262">
            <w:pPr>
              <w:spacing w:line="240" w:lineRule="auto"/>
              <w:rPr>
                <w:rFonts w:ascii="Times New Roman" w:hAnsi="Times New Roman" w:cs="Times New Roman"/>
                <w:sz w:val="24"/>
                <w:szCs w:val="24"/>
              </w:rPr>
            </w:pPr>
          </w:p>
        </w:tc>
        <w:tc>
          <w:tcPr>
            <w:tcW w:w="1768" w:type="pct"/>
            <w:gridSpan w:val="3"/>
            <w:shd w:val="clear" w:color="auto" w:fill="auto"/>
          </w:tcPr>
          <w:p w:rsidR="007A6822" w:rsidRPr="00CD379D" w:rsidRDefault="007A6822" w:rsidP="00600262">
            <w:pPr>
              <w:spacing w:line="240" w:lineRule="auto"/>
              <w:jc w:val="center"/>
              <w:rPr>
                <w:rFonts w:ascii="Times New Roman" w:hAnsi="Times New Roman" w:cs="Times New Roman"/>
                <w:sz w:val="24"/>
                <w:szCs w:val="24"/>
              </w:rPr>
            </w:pPr>
          </w:p>
        </w:tc>
      </w:tr>
      <w:tr w:rsidR="007A6822" w:rsidRPr="00CD379D" w:rsidTr="007A6822">
        <w:trPr>
          <w:trHeight w:val="323"/>
        </w:trPr>
        <w:tc>
          <w:tcPr>
            <w:tcW w:w="3232" w:type="pct"/>
            <w:gridSpan w:val="5"/>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Did yo</w:t>
            </w:r>
            <w:r w:rsidRPr="00CD379D">
              <w:rPr>
                <w:rFonts w:ascii="Times New Roman" w:hAnsi="Times New Roman" w:cs="Times New Roman"/>
                <w:sz w:val="24"/>
                <w:szCs w:val="24"/>
                <w:shd w:val="clear" w:color="auto" w:fill="D9D9D9"/>
              </w:rPr>
              <w:t>u</w:t>
            </w:r>
            <w:r w:rsidRPr="00CD379D">
              <w:rPr>
                <w:rFonts w:ascii="Times New Roman" w:hAnsi="Times New Roman" w:cs="Times New Roman"/>
                <w:sz w:val="24"/>
                <w:szCs w:val="24"/>
              </w:rPr>
              <w:t xml:space="preserve"> apply mineral fertilizer in this plot?</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Yes; No</w:t>
            </w:r>
          </w:p>
        </w:tc>
      </w:tr>
      <w:tr w:rsidR="007A6822" w:rsidRPr="00CD379D" w:rsidTr="007A6822">
        <w:trPr>
          <w:trHeight w:val="323"/>
        </w:trPr>
        <w:tc>
          <w:tcPr>
            <w:tcW w:w="3232" w:type="pct"/>
            <w:gridSpan w:val="5"/>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Soil health card (SHC) status of this plot [Nutrients list]</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DROP DOWN: </w:t>
            </w:r>
            <w:r w:rsidRPr="00CD379D">
              <w:rPr>
                <w:rFonts w:ascii="Times New Roman" w:hAnsi="Times New Roman" w:cs="Times New Roman"/>
                <w:sz w:val="24"/>
                <w:szCs w:val="24"/>
              </w:rPr>
              <w:t xml:space="preserve">High; Average; Low; No SHC; Soil health </w:t>
            </w:r>
            <w:proofErr w:type="spellStart"/>
            <w:r w:rsidRPr="00CD379D">
              <w:rPr>
                <w:rFonts w:ascii="Times New Roman" w:hAnsi="Times New Roman" w:cs="Times New Roman"/>
                <w:sz w:val="24"/>
                <w:szCs w:val="24"/>
              </w:rPr>
              <w:t>card</w:t>
            </w:r>
            <w:proofErr w:type="spellEnd"/>
            <w:r w:rsidRPr="00CD379D">
              <w:rPr>
                <w:rFonts w:ascii="Times New Roman" w:hAnsi="Times New Roman" w:cs="Times New Roman"/>
                <w:sz w:val="24"/>
                <w:szCs w:val="24"/>
              </w:rPr>
              <w:t xml:space="preserve"> available but information not used</w:t>
            </w:r>
          </w:p>
        </w:tc>
      </w:tr>
      <w:tr w:rsidR="007A6822" w:rsidRPr="00CD379D" w:rsidTr="007A6822">
        <w:tc>
          <w:tcPr>
            <w:tcW w:w="1223" w:type="pct"/>
            <w:gridSpan w:val="2"/>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Total DAP applied (kg)</w:t>
            </w:r>
          </w:p>
        </w:tc>
        <w:tc>
          <w:tcPr>
            <w:tcW w:w="781" w:type="pct"/>
            <w:shd w:val="clear" w:color="auto" w:fill="auto"/>
          </w:tcPr>
          <w:p w:rsidR="007A6822" w:rsidRPr="00CD379D" w:rsidRDefault="007A6822" w:rsidP="00600262">
            <w:pPr>
              <w:spacing w:line="240" w:lineRule="auto"/>
              <w:rPr>
                <w:rFonts w:ascii="Times New Roman" w:hAnsi="Times New Roman" w:cs="Times New Roman"/>
                <w:sz w:val="24"/>
                <w:szCs w:val="24"/>
              </w:rPr>
            </w:pPr>
          </w:p>
        </w:tc>
        <w:tc>
          <w:tcPr>
            <w:tcW w:w="1227" w:type="pct"/>
            <w:gridSpan w:val="2"/>
            <w:tcBorders>
              <w:top w:val="single" w:sz="4" w:space="0" w:color="auto"/>
              <w:bottom w:val="single" w:sz="4" w:space="0" w:color="auto"/>
            </w:tcBorders>
            <w:shd w:val="clear" w:color="auto" w:fill="D9D9D9" w:themeFill="background1" w:themeFillShade="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Price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/kg)</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(Not for INDIA)</w:t>
            </w:r>
          </w:p>
        </w:tc>
      </w:tr>
      <w:tr w:rsidR="007A6822" w:rsidRPr="00CD379D" w:rsidTr="007A6822">
        <w:trPr>
          <w:trHeight w:val="305"/>
        </w:trPr>
        <w:tc>
          <w:tcPr>
            <w:tcW w:w="1223" w:type="pct"/>
            <w:gridSpan w:val="2"/>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Total NPK applied (kg)</w:t>
            </w:r>
          </w:p>
        </w:tc>
        <w:tc>
          <w:tcPr>
            <w:tcW w:w="781" w:type="pct"/>
            <w:shd w:val="clear" w:color="auto" w:fill="auto"/>
          </w:tcPr>
          <w:p w:rsidR="007A6822" w:rsidRPr="00CD379D" w:rsidRDefault="007A6822" w:rsidP="00600262">
            <w:pPr>
              <w:spacing w:line="240" w:lineRule="auto"/>
              <w:rPr>
                <w:rFonts w:ascii="Times New Roman" w:hAnsi="Times New Roman" w:cs="Times New Roman"/>
                <w:sz w:val="24"/>
                <w:szCs w:val="24"/>
              </w:rPr>
            </w:pPr>
          </w:p>
        </w:tc>
        <w:tc>
          <w:tcPr>
            <w:tcW w:w="1227" w:type="pct"/>
            <w:gridSpan w:val="2"/>
            <w:tcBorders>
              <w:top w:val="single" w:sz="4" w:space="0" w:color="auto"/>
              <w:bottom w:val="single" w:sz="4" w:space="0" w:color="auto"/>
            </w:tcBorders>
            <w:shd w:val="clear" w:color="auto" w:fill="D9D9D9" w:themeFill="background1" w:themeFillShade="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Price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/kg)</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(Not for INDIA)</w:t>
            </w:r>
          </w:p>
        </w:tc>
      </w:tr>
      <w:tr w:rsidR="007A6822" w:rsidRPr="00CD379D" w:rsidTr="007A6822">
        <w:tc>
          <w:tcPr>
            <w:tcW w:w="1223" w:type="pct"/>
            <w:gridSpan w:val="2"/>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lastRenderedPageBreak/>
              <w:t>Total Urea applied (kg)</w:t>
            </w:r>
          </w:p>
        </w:tc>
        <w:tc>
          <w:tcPr>
            <w:tcW w:w="781" w:type="pct"/>
            <w:shd w:val="clear" w:color="auto" w:fill="auto"/>
          </w:tcPr>
          <w:p w:rsidR="007A6822" w:rsidRPr="00CD379D" w:rsidRDefault="007A6822" w:rsidP="00600262">
            <w:pPr>
              <w:spacing w:line="240" w:lineRule="auto"/>
              <w:rPr>
                <w:rFonts w:ascii="Times New Roman" w:hAnsi="Times New Roman" w:cs="Times New Roman"/>
                <w:sz w:val="24"/>
                <w:szCs w:val="24"/>
              </w:rPr>
            </w:pPr>
          </w:p>
        </w:tc>
        <w:tc>
          <w:tcPr>
            <w:tcW w:w="1227" w:type="pct"/>
            <w:gridSpan w:val="2"/>
            <w:tcBorders>
              <w:top w:val="single" w:sz="4" w:space="0" w:color="auto"/>
              <w:bottom w:val="single" w:sz="4" w:space="0" w:color="auto"/>
            </w:tcBorders>
            <w:shd w:val="clear" w:color="auto" w:fill="D9D9D9" w:themeFill="background1" w:themeFillShade="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Price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/kg)</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(Not for INDIA)</w:t>
            </w:r>
          </w:p>
        </w:tc>
      </w:tr>
      <w:tr w:rsidR="007A6822" w:rsidRPr="00CD379D" w:rsidTr="007A6822">
        <w:tc>
          <w:tcPr>
            <w:tcW w:w="1223" w:type="pct"/>
            <w:gridSpan w:val="2"/>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Total </w:t>
            </w:r>
            <w:proofErr w:type="spellStart"/>
            <w:r w:rsidRPr="00CD379D">
              <w:rPr>
                <w:rFonts w:ascii="Times New Roman" w:hAnsi="Times New Roman" w:cs="Times New Roman"/>
                <w:sz w:val="24"/>
                <w:szCs w:val="24"/>
              </w:rPr>
              <w:t>MoP</w:t>
            </w:r>
            <w:proofErr w:type="spellEnd"/>
            <w:r w:rsidRPr="00CD379D">
              <w:rPr>
                <w:rFonts w:ascii="Times New Roman" w:hAnsi="Times New Roman" w:cs="Times New Roman"/>
                <w:sz w:val="24"/>
                <w:szCs w:val="24"/>
              </w:rPr>
              <w:t xml:space="preserve"> applied</w:t>
            </w:r>
          </w:p>
        </w:tc>
        <w:tc>
          <w:tcPr>
            <w:tcW w:w="781" w:type="pct"/>
            <w:shd w:val="clear" w:color="auto" w:fill="auto"/>
          </w:tcPr>
          <w:p w:rsidR="007A6822" w:rsidRPr="00CD379D" w:rsidRDefault="007A6822" w:rsidP="00600262">
            <w:pPr>
              <w:spacing w:line="240" w:lineRule="auto"/>
              <w:rPr>
                <w:rFonts w:ascii="Times New Roman" w:hAnsi="Times New Roman" w:cs="Times New Roman"/>
                <w:sz w:val="24"/>
                <w:szCs w:val="24"/>
              </w:rPr>
            </w:pPr>
          </w:p>
        </w:tc>
        <w:tc>
          <w:tcPr>
            <w:tcW w:w="1227" w:type="pct"/>
            <w:gridSpan w:val="2"/>
            <w:tcBorders>
              <w:top w:val="single" w:sz="4" w:space="0" w:color="auto"/>
              <w:bottom w:val="single" w:sz="4" w:space="0" w:color="auto"/>
            </w:tcBorders>
            <w:shd w:val="clear" w:color="auto" w:fill="D9D9D9" w:themeFill="background1" w:themeFillShade="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Price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/kg)</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(Not for INDIA)</w:t>
            </w:r>
          </w:p>
        </w:tc>
      </w:tr>
      <w:tr w:rsidR="007A6822" w:rsidRPr="00CD379D" w:rsidTr="007A6822">
        <w:tc>
          <w:tcPr>
            <w:tcW w:w="1223" w:type="pct"/>
            <w:gridSpan w:val="2"/>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Total Zinc </w:t>
            </w:r>
            <w:proofErr w:type="spellStart"/>
            <w:r w:rsidRPr="00CD379D">
              <w:rPr>
                <w:rFonts w:ascii="Times New Roman" w:hAnsi="Times New Roman" w:cs="Times New Roman"/>
                <w:sz w:val="24"/>
                <w:szCs w:val="24"/>
              </w:rPr>
              <w:t>Sulfate</w:t>
            </w:r>
            <w:proofErr w:type="spellEnd"/>
            <w:r w:rsidRPr="00CD379D">
              <w:rPr>
                <w:rFonts w:ascii="Times New Roman" w:hAnsi="Times New Roman" w:cs="Times New Roman"/>
                <w:sz w:val="24"/>
                <w:szCs w:val="24"/>
              </w:rPr>
              <w:t xml:space="preserve"> (kg)</w:t>
            </w:r>
          </w:p>
        </w:tc>
        <w:tc>
          <w:tcPr>
            <w:tcW w:w="781" w:type="pct"/>
            <w:shd w:val="clear" w:color="auto" w:fill="auto"/>
          </w:tcPr>
          <w:p w:rsidR="007A6822" w:rsidRPr="00CD379D" w:rsidRDefault="007A6822" w:rsidP="00600262">
            <w:pPr>
              <w:spacing w:line="240" w:lineRule="auto"/>
              <w:rPr>
                <w:rFonts w:ascii="Times New Roman" w:hAnsi="Times New Roman" w:cs="Times New Roman"/>
                <w:sz w:val="24"/>
                <w:szCs w:val="24"/>
              </w:rPr>
            </w:pPr>
          </w:p>
        </w:tc>
        <w:tc>
          <w:tcPr>
            <w:tcW w:w="1227" w:type="pct"/>
            <w:gridSpan w:val="2"/>
            <w:tcBorders>
              <w:top w:val="single" w:sz="4" w:space="0" w:color="auto"/>
              <w:bottom w:val="single" w:sz="4" w:space="0" w:color="auto"/>
            </w:tcBorders>
            <w:shd w:val="clear" w:color="auto" w:fill="D9D9D9" w:themeFill="background1" w:themeFillShade="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Price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/kg)</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(Not for INDIA)</w:t>
            </w:r>
          </w:p>
        </w:tc>
      </w:tr>
      <w:tr w:rsidR="007A6822" w:rsidRPr="00CD379D" w:rsidTr="007A6822">
        <w:tc>
          <w:tcPr>
            <w:tcW w:w="1223" w:type="pct"/>
            <w:gridSpan w:val="2"/>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Total Gypsum (kg)</w:t>
            </w:r>
          </w:p>
        </w:tc>
        <w:tc>
          <w:tcPr>
            <w:tcW w:w="781" w:type="pct"/>
            <w:shd w:val="clear" w:color="auto" w:fill="auto"/>
          </w:tcPr>
          <w:p w:rsidR="007A6822" w:rsidRPr="00CD379D" w:rsidRDefault="007A6822" w:rsidP="00600262">
            <w:pPr>
              <w:spacing w:line="240" w:lineRule="auto"/>
              <w:rPr>
                <w:rFonts w:ascii="Times New Roman" w:hAnsi="Times New Roman" w:cs="Times New Roman"/>
                <w:sz w:val="24"/>
                <w:szCs w:val="24"/>
              </w:rPr>
            </w:pPr>
          </w:p>
        </w:tc>
        <w:tc>
          <w:tcPr>
            <w:tcW w:w="1227" w:type="pct"/>
            <w:gridSpan w:val="2"/>
            <w:tcBorders>
              <w:top w:val="single" w:sz="4" w:space="0" w:color="auto"/>
              <w:bottom w:val="single" w:sz="4" w:space="0" w:color="auto"/>
            </w:tcBorders>
            <w:shd w:val="clear" w:color="auto" w:fill="D9D9D9" w:themeFill="background1" w:themeFillShade="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Price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/kg)</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(Not for INDIA)</w:t>
            </w:r>
          </w:p>
        </w:tc>
      </w:tr>
      <w:tr w:rsidR="007A6822" w:rsidRPr="00CD379D" w:rsidTr="007A6822">
        <w:tc>
          <w:tcPr>
            <w:tcW w:w="1223" w:type="pct"/>
            <w:gridSpan w:val="2"/>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Total Boron (kg)</w:t>
            </w:r>
          </w:p>
        </w:tc>
        <w:tc>
          <w:tcPr>
            <w:tcW w:w="781" w:type="pct"/>
            <w:shd w:val="clear" w:color="auto" w:fill="auto"/>
          </w:tcPr>
          <w:p w:rsidR="007A6822" w:rsidRPr="00CD379D" w:rsidRDefault="007A6822" w:rsidP="00600262">
            <w:pPr>
              <w:spacing w:line="240" w:lineRule="auto"/>
              <w:rPr>
                <w:rFonts w:ascii="Times New Roman" w:hAnsi="Times New Roman" w:cs="Times New Roman"/>
                <w:sz w:val="24"/>
                <w:szCs w:val="24"/>
              </w:rPr>
            </w:pPr>
          </w:p>
        </w:tc>
        <w:tc>
          <w:tcPr>
            <w:tcW w:w="1227" w:type="pct"/>
            <w:gridSpan w:val="2"/>
            <w:tcBorders>
              <w:top w:val="single" w:sz="4" w:space="0" w:color="auto"/>
              <w:bottom w:val="single" w:sz="4" w:space="0" w:color="auto"/>
            </w:tcBorders>
            <w:shd w:val="clear" w:color="auto" w:fill="D9D9D9" w:themeFill="background1" w:themeFillShade="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Price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/kg)</w:t>
            </w:r>
          </w:p>
        </w:tc>
        <w:tc>
          <w:tcPr>
            <w:tcW w:w="1768" w:type="pct"/>
            <w:gridSpan w:val="3"/>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(Not for INDIA)</w:t>
            </w:r>
          </w:p>
        </w:tc>
      </w:tr>
      <w:tr w:rsidR="007A6822" w:rsidRPr="00CD379D" w:rsidTr="007A6822">
        <w:tc>
          <w:tcPr>
            <w:tcW w:w="902" w:type="pct"/>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Did you apply any other fertilizers apart from above?</w:t>
            </w:r>
          </w:p>
        </w:tc>
        <w:tc>
          <w:tcPr>
            <w:tcW w:w="321" w:type="pct"/>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Yes – No </w:t>
            </w:r>
          </w:p>
        </w:tc>
        <w:tc>
          <w:tcPr>
            <w:tcW w:w="781" w:type="pct"/>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If yes; name(select) </w:t>
            </w:r>
          </w:p>
        </w:tc>
        <w:tc>
          <w:tcPr>
            <w:tcW w:w="684" w:type="pct"/>
            <w:tcBorders>
              <w:top w:val="single" w:sz="4" w:space="0" w:color="auto"/>
            </w:tcBorders>
            <w:shd w:val="clear" w:color="auto" w:fill="auto"/>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NPKS; SSP; TSP; Other (Specify):</w:t>
            </w:r>
          </w:p>
        </w:tc>
        <w:tc>
          <w:tcPr>
            <w:tcW w:w="543" w:type="pct"/>
            <w:tcBorders>
              <w:top w:val="single" w:sz="4" w:space="0" w:color="auto"/>
              <w:bottom w:val="single" w:sz="4" w:space="0" w:color="auto"/>
            </w:tcBorders>
            <w:shd w:val="clear" w:color="auto" w:fill="D9D9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Total Amount (kg)</w:t>
            </w:r>
          </w:p>
        </w:tc>
        <w:tc>
          <w:tcPr>
            <w:tcW w:w="730" w:type="pct"/>
            <w:tcBorders>
              <w:top w:val="single" w:sz="4" w:space="0" w:color="auto"/>
              <w:bottom w:val="single" w:sz="4" w:space="0" w:color="auto"/>
            </w:tcBorders>
            <w:shd w:val="clear" w:color="auto" w:fill="FFFFFF"/>
          </w:tcPr>
          <w:p w:rsidR="007A6822" w:rsidRPr="00CD379D" w:rsidRDefault="007A6822" w:rsidP="00600262">
            <w:pPr>
              <w:spacing w:line="240" w:lineRule="auto"/>
              <w:rPr>
                <w:rFonts w:ascii="Times New Roman" w:hAnsi="Times New Roman" w:cs="Times New Roman"/>
                <w:sz w:val="24"/>
                <w:szCs w:val="24"/>
              </w:rPr>
            </w:pPr>
          </w:p>
        </w:tc>
        <w:tc>
          <w:tcPr>
            <w:tcW w:w="508" w:type="pct"/>
            <w:tcBorders>
              <w:top w:val="single" w:sz="4" w:space="0" w:color="auto"/>
              <w:bottom w:val="single" w:sz="4" w:space="0" w:color="auto"/>
            </w:tcBorders>
            <w:shd w:val="clear" w:color="auto" w:fill="D9D9D9" w:themeFill="background1" w:themeFillShade="D9"/>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Price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/kg)</w:t>
            </w:r>
          </w:p>
        </w:tc>
        <w:tc>
          <w:tcPr>
            <w:tcW w:w="530" w:type="pct"/>
            <w:tcBorders>
              <w:top w:val="single" w:sz="4" w:space="0" w:color="auto"/>
              <w:bottom w:val="single" w:sz="4" w:space="0" w:color="auto"/>
            </w:tcBorders>
            <w:shd w:val="clear" w:color="auto" w:fill="FFFFFF"/>
          </w:tcPr>
          <w:p w:rsidR="007A6822" w:rsidRPr="00CD379D" w:rsidRDefault="007A6822"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(Not for INDIA)</w:t>
            </w: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pStyle w:val="ListParagraph"/>
        <w:numPr>
          <w:ilvl w:val="1"/>
          <w:numId w:val="21"/>
        </w:numPr>
        <w:tabs>
          <w:tab w:val="left" w:pos="450"/>
        </w:tabs>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Detailed fertility management for largest [surveyed crop] plot </w:t>
      </w:r>
    </w:p>
    <w:tbl>
      <w:tblPr>
        <w:tblpPr w:leftFromText="180" w:rightFromText="180" w:vertAnchor="text" w:tblpY="1"/>
        <w:tblOverlap w:val="never"/>
        <w:tblW w:w="5002"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749"/>
        <w:gridCol w:w="1029"/>
        <w:gridCol w:w="1016"/>
        <w:gridCol w:w="1286"/>
        <w:gridCol w:w="1418"/>
        <w:gridCol w:w="362"/>
        <w:gridCol w:w="548"/>
        <w:gridCol w:w="1016"/>
        <w:gridCol w:w="910"/>
      </w:tblGrid>
      <w:tr w:rsidR="00B10644" w:rsidRPr="00CD379D" w:rsidTr="00600262">
        <w:tc>
          <w:tcPr>
            <w:tcW w:w="2061" w:type="pct"/>
            <w:gridSpan w:val="3"/>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Did you split the application of fertilizer?</w:t>
            </w:r>
          </w:p>
        </w:tc>
        <w:tc>
          <w:tcPr>
            <w:tcW w:w="2939" w:type="pct"/>
            <w:gridSpan w:val="6"/>
            <w:shd w:val="clear" w:color="auto" w:fill="auto"/>
          </w:tcPr>
          <w:p w:rsidR="00B10644" w:rsidRPr="00CD379D" w:rsidRDefault="00B10644" w:rsidP="00600262">
            <w:pPr>
              <w:pStyle w:val="Heading1"/>
              <w:spacing w:line="240" w:lineRule="auto"/>
              <w:rPr>
                <w:rFonts w:ascii="Times New Roman" w:hAnsi="Times New Roman" w:cs="Times New Roman"/>
                <w:sz w:val="24"/>
                <w:szCs w:val="24"/>
              </w:rPr>
            </w:pPr>
            <w:r w:rsidRPr="00CD379D">
              <w:rPr>
                <w:rFonts w:ascii="Times New Roman" w:hAnsi="Times New Roman" w:cs="Times New Roman"/>
                <w:sz w:val="24"/>
                <w:szCs w:val="24"/>
              </w:rPr>
              <w:t>DROP DOWN:  Yes; No (if yes, complete next section) (questions displayed based on previous fertilizer selection)</w:t>
            </w:r>
          </w:p>
        </w:tc>
      </w:tr>
      <w:tr w:rsidR="00B10644" w:rsidRPr="00CD379D" w:rsidTr="00600262">
        <w:trPr>
          <w:trHeight w:val="768"/>
        </w:trPr>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Fertilizer</w:t>
            </w:r>
          </w:p>
        </w:tc>
        <w:tc>
          <w:tcPr>
            <w:tcW w:w="585"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At planting (‘basal’) (kg)</w:t>
            </w:r>
          </w:p>
        </w:tc>
        <w:tc>
          <w:tcPr>
            <w:tcW w:w="515"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First top dressing (kg)</w:t>
            </w:r>
          </w:p>
        </w:tc>
        <w:tc>
          <w:tcPr>
            <w:tcW w:w="748"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Days after sowing (days)</w:t>
            </w:r>
          </w:p>
        </w:tc>
        <w:tc>
          <w:tcPr>
            <w:tcW w:w="845"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Second top dressing (kg)</w:t>
            </w:r>
          </w:p>
        </w:tc>
        <w:tc>
          <w:tcPr>
            <w:tcW w:w="513" w:type="pct"/>
            <w:gridSpan w:val="2"/>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Days after sowing (days)</w:t>
            </w:r>
          </w:p>
        </w:tc>
        <w:tc>
          <w:tcPr>
            <w:tcW w:w="454"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Third top dressing (kg)</w:t>
            </w:r>
          </w:p>
        </w:tc>
        <w:tc>
          <w:tcPr>
            <w:tcW w:w="379"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Days after sowing (days)</w:t>
            </w:r>
          </w:p>
        </w:tc>
      </w:tr>
      <w:tr w:rsidR="00B10644" w:rsidRPr="00CD379D" w:rsidTr="00600262">
        <w:trPr>
          <w:trHeight w:val="291"/>
        </w:trPr>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DAP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NPK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Urea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961" w:type="pct"/>
            <w:shd w:val="clear" w:color="auto" w:fill="D9D9D9"/>
          </w:tcPr>
          <w:p w:rsidR="00B10644" w:rsidRPr="00CD379D" w:rsidDel="006153F7"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NPKS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proofErr w:type="spellStart"/>
            <w:r w:rsidRPr="00CD379D">
              <w:rPr>
                <w:rFonts w:ascii="Times New Roman" w:hAnsi="Times New Roman" w:cs="Times New Roman"/>
                <w:sz w:val="24"/>
                <w:szCs w:val="24"/>
              </w:rPr>
              <w:t>MoP</w:t>
            </w:r>
            <w:proofErr w:type="spellEnd"/>
            <w:r w:rsidRPr="00CD379D">
              <w:rPr>
                <w:rFonts w:ascii="Times New Roman" w:hAnsi="Times New Roman" w:cs="Times New Roman"/>
                <w:sz w:val="24"/>
                <w:szCs w:val="24"/>
              </w:rPr>
              <w:t xml:space="preserve">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SSP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TSP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Zinc Sulfate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Gypsum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961"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lastRenderedPageBreak/>
              <w:t>Boron (kg)</w:t>
            </w:r>
          </w:p>
        </w:tc>
        <w:tc>
          <w:tcPr>
            <w:tcW w:w="58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5"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748" w:type="pct"/>
          </w:tcPr>
          <w:p w:rsidR="00B10644" w:rsidRPr="00CD379D" w:rsidRDefault="00B10644" w:rsidP="00600262">
            <w:pPr>
              <w:pStyle w:val="Heading1"/>
              <w:spacing w:line="240" w:lineRule="auto"/>
              <w:rPr>
                <w:rFonts w:ascii="Times New Roman" w:hAnsi="Times New Roman" w:cs="Times New Roman"/>
                <w:b/>
                <w:sz w:val="24"/>
                <w:szCs w:val="24"/>
              </w:rPr>
            </w:pPr>
          </w:p>
        </w:tc>
        <w:tc>
          <w:tcPr>
            <w:tcW w:w="845" w:type="pct"/>
            <w:shd w:val="clear" w:color="auto" w:fill="auto"/>
          </w:tcPr>
          <w:p w:rsidR="00B10644" w:rsidRPr="00CD379D" w:rsidRDefault="00B10644" w:rsidP="00600262">
            <w:pPr>
              <w:pStyle w:val="Heading1"/>
              <w:spacing w:line="240" w:lineRule="auto"/>
              <w:rPr>
                <w:rFonts w:ascii="Times New Roman" w:hAnsi="Times New Roman" w:cs="Times New Roman"/>
                <w:b/>
                <w:sz w:val="24"/>
                <w:szCs w:val="24"/>
              </w:rPr>
            </w:pPr>
          </w:p>
        </w:tc>
        <w:tc>
          <w:tcPr>
            <w:tcW w:w="513" w:type="pct"/>
            <w:gridSpan w:val="2"/>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454" w:type="pct"/>
          </w:tcPr>
          <w:p w:rsidR="00B10644" w:rsidRPr="00CD379D" w:rsidRDefault="00B10644" w:rsidP="00600262">
            <w:pPr>
              <w:spacing w:line="240" w:lineRule="auto"/>
              <w:rPr>
                <w:rFonts w:ascii="Times New Roman" w:hAnsi="Times New Roman" w:cs="Times New Roman"/>
                <w:sz w:val="24"/>
                <w:szCs w:val="24"/>
              </w:rPr>
            </w:pPr>
          </w:p>
        </w:tc>
        <w:tc>
          <w:tcPr>
            <w:tcW w:w="379" w:type="pct"/>
          </w:tcPr>
          <w:p w:rsidR="00B10644" w:rsidRPr="00CD379D" w:rsidRDefault="00B10644" w:rsidP="00600262">
            <w:pPr>
              <w:spacing w:line="240" w:lineRule="auto"/>
              <w:rPr>
                <w:rFonts w:ascii="Times New Roman" w:hAnsi="Times New Roman" w:cs="Times New Roman"/>
                <w:sz w:val="24"/>
                <w:szCs w:val="24"/>
              </w:rPr>
            </w:pPr>
          </w:p>
        </w:tc>
      </w:tr>
      <w:tr w:rsidR="00B10644" w:rsidRPr="00CD379D" w:rsidTr="00600262">
        <w:tc>
          <w:tcPr>
            <w:tcW w:w="2809" w:type="pct"/>
            <w:gridSpan w:val="4"/>
            <w:shd w:val="clear" w:color="auto" w:fill="D9D9D9"/>
          </w:tcPr>
          <w:p w:rsidR="00B10644" w:rsidRPr="00CD379D" w:rsidRDefault="00B10644" w:rsidP="00600262">
            <w:pPr>
              <w:spacing w:line="240" w:lineRule="auto"/>
              <w:rPr>
                <w:rFonts w:ascii="Times New Roman" w:hAnsi="Times New Roman" w:cs="Times New Roman"/>
                <w:sz w:val="24"/>
                <w:szCs w:val="24"/>
                <w:vertAlign w:val="superscript"/>
              </w:rPr>
            </w:pPr>
            <w:r w:rsidRPr="00CD379D">
              <w:rPr>
                <w:rFonts w:ascii="Times New Roman" w:hAnsi="Times New Roman" w:cs="Times New Roman"/>
                <w:sz w:val="24"/>
                <w:szCs w:val="24"/>
              </w:rPr>
              <w:t xml:space="preserve">Source of information on fertilizer/micronutrient use </w:t>
            </w:r>
          </w:p>
        </w:tc>
        <w:tc>
          <w:tcPr>
            <w:tcW w:w="2191" w:type="pct"/>
            <w:gridSpan w:val="5"/>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w:t>
            </w:r>
            <w:proofErr w:type="spellStart"/>
            <w:r w:rsidRPr="00CD379D">
              <w:rPr>
                <w:rFonts w:ascii="Times New Roman" w:hAnsi="Times New Roman" w:cs="Times New Roman"/>
                <w:sz w:val="24"/>
                <w:szCs w:val="24"/>
              </w:rPr>
              <w:t>Neighbors</w:t>
            </w:r>
            <w:proofErr w:type="spellEnd"/>
            <w:r w:rsidRPr="00CD379D">
              <w:rPr>
                <w:rFonts w:ascii="Times New Roman" w:hAnsi="Times New Roman" w:cs="Times New Roman"/>
                <w:sz w:val="24"/>
                <w:szCs w:val="24"/>
              </w:rPr>
              <w:t xml:space="preserve"> or family; Extension agents / Universities; Input dealers; Cooperatives; Soil Health Card; Other (specify):</w:t>
            </w:r>
          </w:p>
        </w:tc>
      </w:tr>
      <w:tr w:rsidR="00B10644" w:rsidRPr="00CD379D" w:rsidTr="00600262">
        <w:tc>
          <w:tcPr>
            <w:tcW w:w="2809" w:type="pct"/>
            <w:gridSpan w:val="4"/>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Source of fertilizer purchased (List of selected major fertilizers generated)</w:t>
            </w:r>
          </w:p>
        </w:tc>
        <w:tc>
          <w:tcPr>
            <w:tcW w:w="2191" w:type="pct"/>
            <w:gridSpan w:val="5"/>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Input dealer; Cooperative; Village level shop; India (for Nepal); Other (specify):</w:t>
            </w:r>
          </w:p>
        </w:tc>
      </w:tr>
      <w:tr w:rsidR="00B10644" w:rsidRPr="00CD379D" w:rsidTr="00600262">
        <w:tc>
          <w:tcPr>
            <w:tcW w:w="894" w:type="pct"/>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 xml:space="preserve">Is fertilizer/micro-nutrients generally available on time? </w:t>
            </w:r>
          </w:p>
        </w:tc>
        <w:tc>
          <w:tcPr>
            <w:tcW w:w="1915" w:type="pct"/>
            <w:gridSpan w:val="3"/>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 xml:space="preserve">DROP DOWN: Yes; No </w:t>
            </w:r>
          </w:p>
        </w:tc>
        <w:tc>
          <w:tcPr>
            <w:tcW w:w="1049" w:type="pct"/>
            <w:gridSpan w:val="2"/>
            <w:shd w:val="clear" w:color="auto" w:fill="D9D9D9"/>
          </w:tcPr>
          <w:p w:rsidR="00B10644" w:rsidRPr="00CD379D" w:rsidRDefault="00B10644" w:rsidP="00600262">
            <w:pPr>
              <w:pStyle w:val="Heading1"/>
              <w:spacing w:line="240" w:lineRule="auto"/>
              <w:rPr>
                <w:rFonts w:ascii="Times New Roman" w:hAnsi="Times New Roman" w:cs="Times New Roman"/>
                <w:b/>
                <w:sz w:val="24"/>
                <w:szCs w:val="24"/>
              </w:rPr>
            </w:pPr>
            <w:r w:rsidRPr="00CD379D">
              <w:rPr>
                <w:rFonts w:ascii="Times New Roman" w:hAnsi="Times New Roman" w:cs="Times New Roman"/>
                <w:sz w:val="24"/>
                <w:szCs w:val="24"/>
              </w:rPr>
              <w:t xml:space="preserve">If ‘no’, average delay in fertilizer availability (weeks) </w:t>
            </w:r>
          </w:p>
        </w:tc>
        <w:tc>
          <w:tcPr>
            <w:tcW w:w="1142" w:type="pct"/>
            <w:gridSpan w:val="3"/>
          </w:tcPr>
          <w:p w:rsidR="00B10644" w:rsidRPr="00CD379D" w:rsidRDefault="00B10644" w:rsidP="00600262">
            <w:pPr>
              <w:pStyle w:val="Heading1"/>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DROP DOWN:  1, 2, 3, 4, 5, 6, 7, 8, 9, 10 </w:t>
            </w: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pStyle w:val="ListParagraph"/>
        <w:numPr>
          <w:ilvl w:val="1"/>
          <w:numId w:val="21"/>
        </w:numPr>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Irrigation management in largest [surveyed crop] plot</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3760"/>
        <w:gridCol w:w="5570"/>
      </w:tblGrid>
      <w:tr w:rsidR="00B10644" w:rsidRPr="00CD379D" w:rsidTr="00600262">
        <w:trPr>
          <w:trHeight w:val="791"/>
        </w:trPr>
        <w:tc>
          <w:tcPr>
            <w:tcW w:w="2015"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Is irrigation available?</w:t>
            </w:r>
          </w:p>
        </w:tc>
        <w:tc>
          <w:tcPr>
            <w:tcW w:w="2985"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Yes; No</w:t>
            </w:r>
          </w:p>
        </w:tc>
      </w:tr>
      <w:tr w:rsidR="00B10644" w:rsidRPr="00CD379D" w:rsidTr="00600262">
        <w:trPr>
          <w:trHeight w:val="791"/>
        </w:trPr>
        <w:tc>
          <w:tcPr>
            <w:tcW w:w="2015"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Source of irrigation</w:t>
            </w:r>
          </w:p>
        </w:tc>
        <w:tc>
          <w:tcPr>
            <w:tcW w:w="2985"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River; Canal; Pond; Shallow </w:t>
            </w:r>
            <w:proofErr w:type="spellStart"/>
            <w:r w:rsidRPr="00CD379D">
              <w:rPr>
                <w:rFonts w:ascii="Times New Roman" w:hAnsi="Times New Roman" w:cs="Times New Roman"/>
                <w:sz w:val="24"/>
                <w:szCs w:val="24"/>
              </w:rPr>
              <w:t>tubewell</w:t>
            </w:r>
            <w:proofErr w:type="spellEnd"/>
            <w:r w:rsidRPr="00CD379D">
              <w:rPr>
                <w:rFonts w:ascii="Times New Roman" w:hAnsi="Times New Roman" w:cs="Times New Roman"/>
                <w:sz w:val="24"/>
                <w:szCs w:val="24"/>
              </w:rPr>
              <w:t xml:space="preserve">; Deep </w:t>
            </w:r>
            <w:proofErr w:type="spellStart"/>
            <w:r w:rsidRPr="00CD379D">
              <w:rPr>
                <w:rFonts w:ascii="Times New Roman" w:hAnsi="Times New Roman" w:cs="Times New Roman"/>
                <w:sz w:val="24"/>
                <w:szCs w:val="24"/>
              </w:rPr>
              <w:t>tubewell</w:t>
            </w:r>
            <w:proofErr w:type="spellEnd"/>
            <w:r w:rsidRPr="00CD379D">
              <w:rPr>
                <w:rFonts w:ascii="Times New Roman" w:hAnsi="Times New Roman" w:cs="Times New Roman"/>
                <w:sz w:val="24"/>
                <w:szCs w:val="24"/>
              </w:rPr>
              <w:t xml:space="preserve">; Lift, </w:t>
            </w:r>
            <w:proofErr w:type="spellStart"/>
            <w:r w:rsidRPr="00CD379D">
              <w:rPr>
                <w:rFonts w:ascii="Times New Roman" w:hAnsi="Times New Roman" w:cs="Times New Roman"/>
                <w:sz w:val="24"/>
                <w:szCs w:val="24"/>
              </w:rPr>
              <w:t>Dugwell</w:t>
            </w:r>
            <w:proofErr w:type="spellEnd"/>
            <w:r w:rsidRPr="00CD379D">
              <w:rPr>
                <w:rFonts w:ascii="Times New Roman" w:hAnsi="Times New Roman" w:cs="Times New Roman"/>
                <w:sz w:val="24"/>
                <w:szCs w:val="24"/>
              </w:rPr>
              <w:t>, Tank, Other [Specify]</w:t>
            </w:r>
          </w:p>
        </w:tc>
      </w:tr>
      <w:tr w:rsidR="00B10644" w:rsidRPr="00CD379D" w:rsidTr="00600262">
        <w:trPr>
          <w:trHeight w:val="404"/>
        </w:trPr>
        <w:tc>
          <w:tcPr>
            <w:tcW w:w="2015" w:type="pct"/>
            <w:shd w:val="clear" w:color="auto" w:fill="D9D9D9"/>
          </w:tcPr>
          <w:p w:rsidR="00B10644" w:rsidRPr="00CD379D" w:rsidRDefault="00B10644" w:rsidP="00600262">
            <w:pPr>
              <w:spacing w:line="240" w:lineRule="auto"/>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At what growth stage was irrigation applied? (multiple select)</w:t>
            </w:r>
          </w:p>
        </w:tc>
        <w:tc>
          <w:tcPr>
            <w:tcW w:w="2985" w:type="pct"/>
            <w:shd w:val="clear" w:color="auto" w:fill="auto"/>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 DOWN:</w:t>
            </w:r>
          </w:p>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For Wheat:</w:t>
            </w:r>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Crow Root Initiation (20 – 25 days); </w:t>
            </w:r>
            <w:proofErr w:type="spellStart"/>
            <w:r w:rsidRPr="00CD379D">
              <w:rPr>
                <w:rFonts w:ascii="Times New Roman" w:hAnsi="Times New Roman" w:cs="Times New Roman"/>
                <w:sz w:val="24"/>
                <w:szCs w:val="24"/>
              </w:rPr>
              <w:t>Tillering</w:t>
            </w:r>
            <w:proofErr w:type="spellEnd"/>
            <w:r w:rsidRPr="00CD379D">
              <w:rPr>
                <w:rFonts w:ascii="Times New Roman" w:hAnsi="Times New Roman" w:cs="Times New Roman"/>
                <w:sz w:val="24"/>
                <w:szCs w:val="24"/>
              </w:rPr>
              <w:t xml:space="preserve"> (40 -45 days); Jointing (60 – 65 days); Flowering (80 – 85 days); Milking (100 – 105 days); Dough (115 – 120 days); None</w:t>
            </w:r>
          </w:p>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For Rice:</w:t>
            </w:r>
          </w:p>
          <w:p w:rsidR="00B10644" w:rsidRPr="00CD379D" w:rsidRDefault="00B10644" w:rsidP="00600262">
            <w:pPr>
              <w:spacing w:line="240" w:lineRule="auto"/>
              <w:rPr>
                <w:rFonts w:ascii="Times New Roman" w:hAnsi="Times New Roman" w:cs="Times New Roman"/>
                <w:sz w:val="24"/>
                <w:szCs w:val="24"/>
              </w:rPr>
            </w:pPr>
            <w:proofErr w:type="spellStart"/>
            <w:r w:rsidRPr="00CD379D">
              <w:rPr>
                <w:rFonts w:ascii="Times New Roman" w:hAnsi="Times New Roman" w:cs="Times New Roman"/>
                <w:sz w:val="24"/>
                <w:szCs w:val="24"/>
              </w:rPr>
              <w:t>Tillering</w:t>
            </w:r>
            <w:proofErr w:type="spellEnd"/>
            <w:r w:rsidRPr="00CD379D">
              <w:rPr>
                <w:rFonts w:ascii="Times New Roman" w:hAnsi="Times New Roman" w:cs="Times New Roman"/>
                <w:sz w:val="24"/>
                <w:szCs w:val="24"/>
              </w:rPr>
              <w:t xml:space="preserve"> initiation; </w:t>
            </w:r>
            <w:proofErr w:type="spellStart"/>
            <w:r w:rsidRPr="00CD379D">
              <w:rPr>
                <w:rFonts w:ascii="Times New Roman" w:hAnsi="Times New Roman" w:cs="Times New Roman"/>
                <w:sz w:val="24"/>
                <w:szCs w:val="24"/>
              </w:rPr>
              <w:t>Tillering</w:t>
            </w:r>
            <w:proofErr w:type="spellEnd"/>
            <w:r w:rsidRPr="00CD379D">
              <w:rPr>
                <w:rFonts w:ascii="Times New Roman" w:hAnsi="Times New Roman" w:cs="Times New Roman"/>
                <w:sz w:val="24"/>
                <w:szCs w:val="24"/>
              </w:rPr>
              <w:t xml:space="preserve">; Panicle initiation; Boot leaf stage; Heading (panicle emergence); </w:t>
            </w:r>
            <w:proofErr w:type="spellStart"/>
            <w:r w:rsidRPr="00CD379D">
              <w:rPr>
                <w:rFonts w:ascii="Times New Roman" w:hAnsi="Times New Roman" w:cs="Times New Roman"/>
                <w:sz w:val="24"/>
                <w:szCs w:val="24"/>
              </w:rPr>
              <w:t>Flowrering</w:t>
            </w:r>
            <w:proofErr w:type="spellEnd"/>
            <w:r w:rsidRPr="00CD379D">
              <w:rPr>
                <w:rFonts w:ascii="Times New Roman" w:hAnsi="Times New Roman" w:cs="Times New Roman"/>
                <w:sz w:val="24"/>
                <w:szCs w:val="24"/>
              </w:rPr>
              <w:t>; Flowering to Maturity; None</w:t>
            </w:r>
          </w:p>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For Maize:</w:t>
            </w:r>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Vegetative emergence; Knee high; Pre tasseling; Flowering; Grain flowering; None</w:t>
            </w:r>
          </w:p>
        </w:tc>
      </w:tr>
      <w:tr w:rsidR="00B10644" w:rsidRPr="00CD379D" w:rsidTr="00600262">
        <w:tc>
          <w:tcPr>
            <w:tcW w:w="2015"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eastAsia="Times New Roman" w:hAnsi="Times New Roman" w:cs="Times New Roman"/>
                <w:sz w:val="24"/>
                <w:szCs w:val="24"/>
              </w:rPr>
              <w:t xml:space="preserve">Number of times irrigation applied after crop establishment  </w:t>
            </w:r>
          </w:p>
        </w:tc>
        <w:tc>
          <w:tcPr>
            <w:tcW w:w="2985" w:type="pct"/>
            <w:shd w:val="clear" w:color="auto" w:fill="auto"/>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1, 2, 3, 4, 5, 6, 7, 8, 9, 10, 11, 12, &gt;12 </w:t>
            </w:r>
          </w:p>
        </w:tc>
      </w:tr>
      <w:tr w:rsidR="00B10644" w:rsidRPr="00CD379D" w:rsidTr="00600262">
        <w:trPr>
          <w:trHeight w:val="278"/>
        </w:trPr>
        <w:tc>
          <w:tcPr>
            <w:tcW w:w="2015"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eastAsia="Times New Roman" w:hAnsi="Times New Roman" w:cs="Times New Roman"/>
                <w:sz w:val="24"/>
                <w:szCs w:val="24"/>
              </w:rPr>
              <w:lastRenderedPageBreak/>
              <w:t xml:space="preserve">If irrigation was not applied during all specified stages (for wheat and other relevant crops) and dry spell (for rice under </w:t>
            </w:r>
            <w:proofErr w:type="spellStart"/>
            <w:r w:rsidRPr="00CD379D">
              <w:rPr>
                <w:rFonts w:ascii="Times New Roman" w:eastAsia="Times New Roman" w:hAnsi="Times New Roman" w:cs="Times New Roman"/>
                <w:sz w:val="24"/>
                <w:szCs w:val="24"/>
              </w:rPr>
              <w:t>rainfed</w:t>
            </w:r>
            <w:proofErr w:type="spellEnd"/>
            <w:r w:rsidRPr="00CD379D">
              <w:rPr>
                <w:rFonts w:ascii="Times New Roman" w:eastAsia="Times New Roman" w:hAnsi="Times New Roman" w:cs="Times New Roman"/>
                <w:sz w:val="24"/>
                <w:szCs w:val="24"/>
              </w:rPr>
              <w:t xml:space="preserve"> condition) periods, why? </w:t>
            </w:r>
          </w:p>
        </w:tc>
        <w:tc>
          <w:tcPr>
            <w:tcW w:w="2985" w:type="pct"/>
            <w:shd w:val="clear" w:color="auto" w:fill="auto"/>
          </w:tcPr>
          <w:p w:rsidR="00B10644" w:rsidRPr="00CD379D" w:rsidRDefault="00B10644" w:rsidP="00600262">
            <w:pPr>
              <w:spacing w:line="240" w:lineRule="auto"/>
              <w:ind w:right="420"/>
              <w:rPr>
                <w:rFonts w:ascii="Times New Roman" w:eastAsia="Times New Roman" w:hAnsi="Times New Roman" w:cs="Times New Roman"/>
                <w:sz w:val="24"/>
                <w:szCs w:val="24"/>
              </w:rPr>
            </w:pPr>
            <w:r w:rsidRPr="00CD379D">
              <w:rPr>
                <w:rFonts w:ascii="Times New Roman" w:hAnsi="Times New Roman" w:cs="Times New Roman"/>
                <w:b/>
                <w:sz w:val="24"/>
                <w:szCs w:val="24"/>
              </w:rPr>
              <w:t>CHECK BOXES (select all that apply)</w:t>
            </w:r>
            <w:r w:rsidRPr="00CD379D">
              <w:rPr>
                <w:rFonts w:ascii="Times New Roman" w:hAnsi="Times New Roman" w:cs="Times New Roman"/>
                <w:sz w:val="24"/>
                <w:szCs w:val="24"/>
              </w:rPr>
              <w:t xml:space="preserve">:  </w:t>
            </w:r>
            <w:r w:rsidRPr="00CD379D">
              <w:rPr>
                <w:rFonts w:ascii="Times New Roman" w:eastAsia="Times New Roman" w:hAnsi="Times New Roman" w:cs="Times New Roman"/>
                <w:sz w:val="24"/>
                <w:szCs w:val="24"/>
              </w:rPr>
              <w:t>Sufficient rainfall this year; Cost of irrigation too high; Irrigation infrastructure present but water unavailable; Water table too deep; Electricity failure; Other (specify)………</w:t>
            </w: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pStyle w:val="ListParagraph"/>
        <w:numPr>
          <w:ilvl w:val="1"/>
          <w:numId w:val="21"/>
        </w:numPr>
        <w:tabs>
          <w:tab w:val="left" w:pos="450"/>
        </w:tabs>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Detailed irrigation management for largest [surveyed crop] plot </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3038"/>
        <w:gridCol w:w="6292"/>
      </w:tblGrid>
      <w:tr w:rsidR="00B10644" w:rsidRPr="00CD379D" w:rsidTr="00600262">
        <w:tc>
          <w:tcPr>
            <w:tcW w:w="1628" w:type="pct"/>
            <w:tcBorders>
              <w:top w:val="single" w:sz="12" w:space="0" w:color="000000"/>
              <w:left w:val="single" w:sz="12" w:space="0" w:color="000000"/>
              <w:bottom w:val="single" w:sz="6" w:space="0" w:color="000000"/>
              <w:right w:val="single" w:sz="6" w:space="0" w:color="000000"/>
            </w:tcBorders>
            <w:shd w:val="clear" w:color="auto" w:fill="D9D9D9"/>
            <w:vAlign w:val="bottom"/>
          </w:tcPr>
          <w:p w:rsidR="00B10644" w:rsidRPr="00CD379D" w:rsidRDefault="00B10644" w:rsidP="00600262">
            <w:pPr>
              <w:tabs>
                <w:tab w:val="left" w:pos="450"/>
              </w:tabs>
              <w:spacing w:line="240" w:lineRule="auto"/>
              <w:rPr>
                <w:rFonts w:ascii="Times New Roman" w:hAnsi="Times New Roman" w:cs="Times New Roman"/>
                <w:sz w:val="24"/>
                <w:szCs w:val="24"/>
              </w:rPr>
            </w:pPr>
            <w:r w:rsidRPr="00CD379D">
              <w:rPr>
                <w:rFonts w:ascii="Times New Roman" w:hAnsi="Times New Roman" w:cs="Times New Roman"/>
                <w:sz w:val="24"/>
                <w:szCs w:val="24"/>
              </w:rPr>
              <w:t>How you decide when to irrigate (if [surveyed crop] is irrigated)?</w:t>
            </w:r>
          </w:p>
        </w:tc>
        <w:tc>
          <w:tcPr>
            <w:tcW w:w="3372" w:type="pct"/>
            <w:tcBorders>
              <w:top w:val="single" w:sz="12" w:space="0" w:color="000000"/>
              <w:left w:val="single" w:sz="6" w:space="0" w:color="000000"/>
              <w:bottom w:val="single" w:sz="6" w:space="0" w:color="000000"/>
              <w:right w:val="single" w:sz="12" w:space="0" w:color="000000"/>
            </w:tcBorders>
            <w:shd w:val="clear" w:color="auto" w:fill="auto"/>
            <w:vAlign w:val="center"/>
          </w:tcPr>
          <w:p w:rsidR="00B10644" w:rsidRPr="00CD379D" w:rsidRDefault="00B10644" w:rsidP="00600262">
            <w:pPr>
              <w:tabs>
                <w:tab w:val="left" w:pos="450"/>
              </w:tabs>
              <w:spacing w:line="240" w:lineRule="auto"/>
              <w:rPr>
                <w:rFonts w:ascii="Times New Roman" w:hAnsi="Times New Roman" w:cs="Times New Roman"/>
                <w:sz w:val="24"/>
                <w:szCs w:val="24"/>
              </w:rPr>
            </w:pPr>
            <w:r w:rsidRPr="00CD379D">
              <w:rPr>
                <w:rFonts w:ascii="Times New Roman" w:hAnsi="Times New Roman" w:cs="Times New Roman"/>
                <w:b/>
                <w:sz w:val="24"/>
                <w:szCs w:val="24"/>
              </w:rPr>
              <w:t>CHECK BOXES (check all that apply</w:t>
            </w:r>
            <w:r w:rsidRPr="00CD379D">
              <w:rPr>
                <w:rFonts w:ascii="Times New Roman" w:hAnsi="Times New Roman" w:cs="Times New Roman"/>
                <w:sz w:val="24"/>
                <w:szCs w:val="24"/>
              </w:rPr>
              <w:t>)</w:t>
            </w:r>
            <w:r w:rsidRPr="00CD379D">
              <w:rPr>
                <w:rFonts w:ascii="Times New Roman" w:hAnsi="Times New Roman" w:cs="Times New Roman"/>
                <w:b/>
                <w:sz w:val="24"/>
                <w:szCs w:val="24"/>
              </w:rPr>
              <w:t>:</w:t>
            </w:r>
            <w:r w:rsidRPr="00CD379D">
              <w:rPr>
                <w:rFonts w:ascii="Times New Roman" w:hAnsi="Times New Roman" w:cs="Times New Roman"/>
                <w:sz w:val="24"/>
                <w:szCs w:val="24"/>
              </w:rPr>
              <w:t xml:space="preserve">  Crop calendar; Crop growth stage; Water availability; Soil moisture condition; Other (specify)</w:t>
            </w:r>
          </w:p>
        </w:tc>
      </w:tr>
      <w:tr w:rsidR="00B10644" w:rsidRPr="00CD379D" w:rsidTr="00600262">
        <w:tc>
          <w:tcPr>
            <w:tcW w:w="1628" w:type="pct"/>
            <w:tcBorders>
              <w:top w:val="single" w:sz="6" w:space="0" w:color="000000"/>
              <w:left w:val="single" w:sz="12" w:space="0" w:color="000000"/>
              <w:bottom w:val="single" w:sz="6" w:space="0" w:color="000000"/>
              <w:right w:val="single" w:sz="6" w:space="0" w:color="000000"/>
            </w:tcBorders>
            <w:shd w:val="clear" w:color="auto" w:fill="D9D9D9"/>
            <w:vAlign w:val="bottom"/>
          </w:tcPr>
          <w:p w:rsidR="00B10644" w:rsidRPr="00CD379D" w:rsidRDefault="00B10644" w:rsidP="00600262">
            <w:pPr>
              <w:tabs>
                <w:tab w:val="left" w:pos="450"/>
              </w:tabs>
              <w:spacing w:line="240" w:lineRule="auto"/>
              <w:rPr>
                <w:rFonts w:ascii="Times New Roman" w:hAnsi="Times New Roman" w:cs="Times New Roman"/>
                <w:sz w:val="24"/>
                <w:szCs w:val="24"/>
              </w:rPr>
            </w:pPr>
            <w:r w:rsidRPr="00CD379D">
              <w:rPr>
                <w:rFonts w:ascii="Times New Roman" w:hAnsi="Times New Roman" w:cs="Times New Roman"/>
                <w:sz w:val="24"/>
                <w:szCs w:val="24"/>
              </w:rPr>
              <w:t>If [surveyed crop] was not irrigated when required, why?</w:t>
            </w:r>
          </w:p>
        </w:tc>
        <w:tc>
          <w:tcPr>
            <w:tcW w:w="3372" w:type="pct"/>
            <w:tcBorders>
              <w:top w:val="single" w:sz="6" w:space="0" w:color="000000"/>
              <w:left w:val="single" w:sz="6" w:space="0" w:color="000000"/>
              <w:bottom w:val="single" w:sz="6" w:space="0" w:color="000000"/>
              <w:right w:val="single" w:sz="12" w:space="0" w:color="000000"/>
            </w:tcBorders>
            <w:shd w:val="clear" w:color="auto" w:fill="auto"/>
            <w:vAlign w:val="center"/>
          </w:tcPr>
          <w:p w:rsidR="00B10644" w:rsidRPr="00CD379D" w:rsidRDefault="00B10644" w:rsidP="00600262">
            <w:pPr>
              <w:tabs>
                <w:tab w:val="left" w:pos="450"/>
              </w:tabs>
              <w:spacing w:line="240" w:lineRule="auto"/>
              <w:rPr>
                <w:rFonts w:ascii="Times New Roman" w:hAnsi="Times New Roman" w:cs="Times New Roman"/>
                <w:sz w:val="24"/>
                <w:szCs w:val="24"/>
              </w:rPr>
            </w:pPr>
            <w:r w:rsidRPr="00CD379D">
              <w:rPr>
                <w:rFonts w:ascii="Times New Roman" w:hAnsi="Times New Roman" w:cs="Times New Roman"/>
                <w:b/>
                <w:sz w:val="24"/>
                <w:szCs w:val="24"/>
              </w:rPr>
              <w:t>CHECK BOXES (check all that apply</w:t>
            </w:r>
            <w:r w:rsidRPr="00CD379D">
              <w:rPr>
                <w:rFonts w:ascii="Times New Roman" w:hAnsi="Times New Roman" w:cs="Times New Roman"/>
                <w:sz w:val="24"/>
                <w:szCs w:val="24"/>
              </w:rPr>
              <w:t>):  Expensive; Sufficient rainfall; irrigation not required; Water not available when required; Pump not available when required; Other (specify)</w:t>
            </w:r>
          </w:p>
        </w:tc>
      </w:tr>
      <w:tr w:rsidR="00B10644" w:rsidRPr="00CD379D" w:rsidTr="00600262">
        <w:tc>
          <w:tcPr>
            <w:tcW w:w="1628" w:type="pct"/>
            <w:tcBorders>
              <w:top w:val="single" w:sz="6" w:space="0" w:color="000000"/>
              <w:left w:val="single" w:sz="12" w:space="0" w:color="000000"/>
              <w:bottom w:val="single" w:sz="6" w:space="0" w:color="000000"/>
              <w:right w:val="single" w:sz="6" w:space="0" w:color="000000"/>
            </w:tcBorders>
            <w:shd w:val="clear" w:color="auto" w:fill="D9D9D9"/>
            <w:vAlign w:val="bottom"/>
          </w:tcPr>
          <w:p w:rsidR="00B10644" w:rsidRPr="00CD379D" w:rsidRDefault="00B10644" w:rsidP="00600262">
            <w:pPr>
              <w:tabs>
                <w:tab w:val="left" w:pos="450"/>
              </w:tabs>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If irrigation is from </w:t>
            </w:r>
            <w:proofErr w:type="spellStart"/>
            <w:r w:rsidRPr="00CD379D">
              <w:rPr>
                <w:rFonts w:ascii="Times New Roman" w:hAnsi="Times New Roman" w:cs="Times New Roman"/>
                <w:sz w:val="24"/>
                <w:szCs w:val="24"/>
              </w:rPr>
              <w:t>tubewell</w:t>
            </w:r>
            <w:proofErr w:type="spellEnd"/>
            <w:r w:rsidRPr="00CD379D">
              <w:rPr>
                <w:rFonts w:ascii="Times New Roman" w:hAnsi="Times New Roman" w:cs="Times New Roman"/>
                <w:sz w:val="24"/>
                <w:szCs w:val="24"/>
              </w:rPr>
              <w:t xml:space="preserve">, depth of the </w:t>
            </w:r>
            <w:proofErr w:type="spellStart"/>
            <w:r w:rsidRPr="00CD379D">
              <w:rPr>
                <w:rFonts w:ascii="Times New Roman" w:hAnsi="Times New Roman" w:cs="Times New Roman"/>
                <w:sz w:val="24"/>
                <w:szCs w:val="24"/>
              </w:rPr>
              <w:t>tubewell</w:t>
            </w:r>
            <w:proofErr w:type="spellEnd"/>
            <w:r w:rsidRPr="00CD379D">
              <w:rPr>
                <w:rFonts w:ascii="Times New Roman" w:hAnsi="Times New Roman" w:cs="Times New Roman"/>
                <w:sz w:val="24"/>
                <w:szCs w:val="24"/>
              </w:rPr>
              <w:t xml:space="preserve"> (FEET)</w:t>
            </w:r>
          </w:p>
        </w:tc>
        <w:tc>
          <w:tcPr>
            <w:tcW w:w="3372" w:type="pct"/>
            <w:tcBorders>
              <w:top w:val="single" w:sz="6" w:space="0" w:color="000000"/>
              <w:left w:val="single" w:sz="6" w:space="0" w:color="000000"/>
              <w:bottom w:val="single" w:sz="6" w:space="0" w:color="000000"/>
              <w:right w:val="single" w:sz="12" w:space="0" w:color="000000"/>
            </w:tcBorders>
            <w:shd w:val="clear" w:color="auto" w:fill="auto"/>
            <w:vAlign w:val="center"/>
          </w:tcPr>
          <w:p w:rsidR="00B10644" w:rsidRPr="00CD379D" w:rsidRDefault="00B10644" w:rsidP="00600262">
            <w:pPr>
              <w:tabs>
                <w:tab w:val="left" w:pos="450"/>
              </w:tabs>
              <w:spacing w:line="240" w:lineRule="auto"/>
              <w:rPr>
                <w:rFonts w:ascii="Times New Roman" w:hAnsi="Times New Roman" w:cs="Times New Roman"/>
                <w:sz w:val="24"/>
                <w:szCs w:val="24"/>
              </w:rPr>
            </w:pPr>
          </w:p>
        </w:tc>
      </w:tr>
      <w:tr w:rsidR="00B10644" w:rsidRPr="00CD379D" w:rsidTr="00600262">
        <w:tc>
          <w:tcPr>
            <w:tcW w:w="1628" w:type="pct"/>
            <w:tcBorders>
              <w:top w:val="single" w:sz="6" w:space="0" w:color="000000"/>
              <w:left w:val="single" w:sz="12" w:space="0" w:color="000000"/>
              <w:bottom w:val="single" w:sz="6" w:space="0" w:color="000000"/>
              <w:right w:val="single" w:sz="6" w:space="0" w:color="000000"/>
            </w:tcBorders>
            <w:shd w:val="clear" w:color="auto" w:fill="D9D9D9"/>
            <w:vAlign w:val="bottom"/>
          </w:tcPr>
          <w:p w:rsidR="00B10644" w:rsidRPr="00CD379D" w:rsidRDefault="00B10644" w:rsidP="00600262">
            <w:pPr>
              <w:tabs>
                <w:tab w:val="left" w:pos="450"/>
              </w:tabs>
              <w:spacing w:line="240" w:lineRule="auto"/>
              <w:rPr>
                <w:rFonts w:ascii="Times New Roman" w:hAnsi="Times New Roman" w:cs="Times New Roman"/>
                <w:sz w:val="24"/>
                <w:szCs w:val="24"/>
              </w:rPr>
            </w:pPr>
            <w:r w:rsidRPr="00CD379D">
              <w:rPr>
                <w:rFonts w:ascii="Times New Roman" w:hAnsi="Times New Roman" w:cs="Times New Roman"/>
                <w:sz w:val="24"/>
                <w:szCs w:val="24"/>
              </w:rPr>
              <w:t>If irrigated by pump, energy source</w:t>
            </w:r>
          </w:p>
        </w:tc>
        <w:tc>
          <w:tcPr>
            <w:tcW w:w="3372" w:type="pct"/>
            <w:tcBorders>
              <w:top w:val="single" w:sz="6" w:space="0" w:color="000000"/>
              <w:left w:val="single" w:sz="6" w:space="0" w:color="000000"/>
              <w:bottom w:val="single" w:sz="6" w:space="0" w:color="000000"/>
              <w:right w:val="single" w:sz="12" w:space="0" w:color="000000"/>
            </w:tcBorders>
            <w:shd w:val="clear" w:color="auto" w:fill="auto"/>
            <w:vAlign w:val="center"/>
          </w:tcPr>
          <w:p w:rsidR="00B10644" w:rsidRPr="00CD379D" w:rsidRDefault="00B10644" w:rsidP="00600262">
            <w:pPr>
              <w:tabs>
                <w:tab w:val="left" w:pos="450"/>
              </w:tabs>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Electricity; Diesel </w:t>
            </w:r>
          </w:p>
        </w:tc>
      </w:tr>
      <w:tr w:rsidR="00B10644" w:rsidRPr="00CD379D" w:rsidTr="00600262">
        <w:tc>
          <w:tcPr>
            <w:tcW w:w="1628" w:type="pct"/>
            <w:tcBorders>
              <w:top w:val="single" w:sz="6" w:space="0" w:color="000000"/>
              <w:left w:val="single" w:sz="12" w:space="0" w:color="000000"/>
              <w:bottom w:val="single" w:sz="6" w:space="0" w:color="000000"/>
              <w:right w:val="single" w:sz="6" w:space="0" w:color="000000"/>
            </w:tcBorders>
            <w:shd w:val="clear" w:color="auto" w:fill="D9D9D9"/>
            <w:vAlign w:val="bottom"/>
          </w:tcPr>
          <w:p w:rsidR="00B10644" w:rsidRPr="00CD379D" w:rsidRDefault="00B10644" w:rsidP="00600262">
            <w:pPr>
              <w:tabs>
                <w:tab w:val="left" w:pos="450"/>
              </w:tabs>
              <w:spacing w:line="240" w:lineRule="auto"/>
              <w:rPr>
                <w:rFonts w:ascii="Times New Roman" w:hAnsi="Times New Roman" w:cs="Times New Roman"/>
                <w:sz w:val="24"/>
                <w:szCs w:val="24"/>
              </w:rPr>
            </w:pPr>
            <w:r w:rsidRPr="00CD379D">
              <w:rPr>
                <w:rFonts w:ascii="Times New Roman" w:hAnsi="Times New Roman" w:cs="Times New Roman"/>
                <w:sz w:val="24"/>
                <w:szCs w:val="24"/>
              </w:rPr>
              <w:t>Do you use lay-flat pipe to convey irrigation water?</w:t>
            </w:r>
          </w:p>
        </w:tc>
        <w:tc>
          <w:tcPr>
            <w:tcW w:w="3372" w:type="pct"/>
            <w:tcBorders>
              <w:top w:val="single" w:sz="6" w:space="0" w:color="000000"/>
              <w:left w:val="single" w:sz="6" w:space="0" w:color="000000"/>
              <w:bottom w:val="single" w:sz="6" w:space="0" w:color="000000"/>
              <w:right w:val="single" w:sz="12" w:space="0" w:color="000000"/>
            </w:tcBorders>
            <w:shd w:val="clear" w:color="auto" w:fill="auto"/>
            <w:vAlign w:val="center"/>
          </w:tcPr>
          <w:p w:rsidR="00B10644" w:rsidRPr="00CD379D" w:rsidRDefault="00B10644" w:rsidP="00600262">
            <w:pPr>
              <w:tabs>
                <w:tab w:val="left" w:pos="450"/>
              </w:tabs>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Yes; No</w:t>
            </w: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pStyle w:val="ListParagraph"/>
        <w:numPr>
          <w:ilvl w:val="1"/>
          <w:numId w:val="21"/>
        </w:numPr>
        <w:tabs>
          <w:tab w:val="left" w:pos="450"/>
        </w:tabs>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Production constraints in largest [surveyed crop] plot </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4139"/>
        <w:gridCol w:w="5191"/>
      </w:tblGrid>
      <w:tr w:rsidR="00B10644" w:rsidRPr="00CD379D" w:rsidTr="00600262">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&lt;</w:t>
            </w:r>
            <w:r w:rsidRPr="00CD379D">
              <w:rPr>
                <w:rFonts w:ascii="Times New Roman" w:hAnsi="Times New Roman" w:cs="Times New Roman"/>
                <w:sz w:val="24"/>
                <w:szCs w:val="24"/>
              </w:rPr>
              <w:t>survey crop</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Growth stages when drought affected crop</w:t>
            </w:r>
          </w:p>
        </w:tc>
        <w:tc>
          <w:tcPr>
            <w:tcW w:w="2782"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 xml:space="preserve">CHECK BOXES (check all that apply): </w:t>
            </w:r>
          </w:p>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For Wheat:</w:t>
            </w:r>
          </w:p>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Crow Root Initiation (20 – 25 days); </w:t>
            </w:r>
            <w:proofErr w:type="spellStart"/>
            <w:r w:rsidRPr="00CD379D">
              <w:rPr>
                <w:rFonts w:ascii="Times New Roman" w:hAnsi="Times New Roman" w:cs="Times New Roman"/>
                <w:sz w:val="24"/>
                <w:szCs w:val="24"/>
              </w:rPr>
              <w:t>Tillering</w:t>
            </w:r>
            <w:proofErr w:type="spellEnd"/>
            <w:r w:rsidRPr="00CD379D">
              <w:rPr>
                <w:rFonts w:ascii="Times New Roman" w:hAnsi="Times New Roman" w:cs="Times New Roman"/>
                <w:sz w:val="24"/>
                <w:szCs w:val="24"/>
              </w:rPr>
              <w:t xml:space="preserve"> (40 -45 days); Jointing (60 – 65 days); Flowering (80 – 85 days); Milking (100 – 105 days); Dough (115 – 120 days); None</w:t>
            </w:r>
          </w:p>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For Rice:</w:t>
            </w:r>
          </w:p>
          <w:p w:rsidR="00B10644" w:rsidRPr="00CD379D" w:rsidRDefault="00B10644" w:rsidP="00600262">
            <w:pPr>
              <w:spacing w:line="240" w:lineRule="auto"/>
              <w:rPr>
                <w:rFonts w:ascii="Times New Roman" w:hAnsi="Times New Roman" w:cs="Times New Roman"/>
                <w:sz w:val="24"/>
                <w:szCs w:val="24"/>
              </w:rPr>
            </w:pPr>
            <w:proofErr w:type="spellStart"/>
            <w:r w:rsidRPr="00CD379D">
              <w:rPr>
                <w:rFonts w:ascii="Times New Roman" w:hAnsi="Times New Roman" w:cs="Times New Roman"/>
                <w:sz w:val="24"/>
                <w:szCs w:val="24"/>
              </w:rPr>
              <w:t>Tillering</w:t>
            </w:r>
            <w:proofErr w:type="spellEnd"/>
            <w:r w:rsidRPr="00CD379D">
              <w:rPr>
                <w:rFonts w:ascii="Times New Roman" w:hAnsi="Times New Roman" w:cs="Times New Roman"/>
                <w:sz w:val="24"/>
                <w:szCs w:val="24"/>
              </w:rPr>
              <w:t xml:space="preserve"> initiation; </w:t>
            </w:r>
            <w:proofErr w:type="spellStart"/>
            <w:r w:rsidRPr="00CD379D">
              <w:rPr>
                <w:rFonts w:ascii="Times New Roman" w:hAnsi="Times New Roman" w:cs="Times New Roman"/>
                <w:sz w:val="24"/>
                <w:szCs w:val="24"/>
              </w:rPr>
              <w:t>Tillering</w:t>
            </w:r>
            <w:proofErr w:type="spellEnd"/>
            <w:r w:rsidRPr="00CD379D">
              <w:rPr>
                <w:rFonts w:ascii="Times New Roman" w:hAnsi="Times New Roman" w:cs="Times New Roman"/>
                <w:sz w:val="24"/>
                <w:szCs w:val="24"/>
              </w:rPr>
              <w:t xml:space="preserve">; Panicle initiation; Boot leaf stage; Heading (panicle emergence); </w:t>
            </w:r>
            <w:proofErr w:type="spellStart"/>
            <w:r w:rsidRPr="00CD379D">
              <w:rPr>
                <w:rFonts w:ascii="Times New Roman" w:hAnsi="Times New Roman" w:cs="Times New Roman"/>
                <w:sz w:val="24"/>
                <w:szCs w:val="24"/>
              </w:rPr>
              <w:t>Flowrering</w:t>
            </w:r>
            <w:proofErr w:type="spellEnd"/>
            <w:r w:rsidRPr="00CD379D">
              <w:rPr>
                <w:rFonts w:ascii="Times New Roman" w:hAnsi="Times New Roman" w:cs="Times New Roman"/>
                <w:sz w:val="24"/>
                <w:szCs w:val="24"/>
              </w:rPr>
              <w:t>; Flowering to Maturity; None</w:t>
            </w:r>
          </w:p>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For Maize:</w:t>
            </w:r>
          </w:p>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sz w:val="24"/>
                <w:szCs w:val="24"/>
              </w:rPr>
              <w:t>Vegetative emergence; Knee high; Pre tasseling; Flowering; Grain flowering; None</w:t>
            </w:r>
          </w:p>
        </w:tc>
      </w:tr>
      <w:tr w:rsidR="00B10644" w:rsidRPr="00CD379D" w:rsidTr="00600262">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lastRenderedPageBreak/>
              <w:t>&lt;</w:t>
            </w:r>
            <w:r w:rsidRPr="00CD379D">
              <w:rPr>
                <w:rFonts w:ascii="Times New Roman" w:hAnsi="Times New Roman" w:cs="Times New Roman"/>
                <w:sz w:val="24"/>
                <w:szCs w:val="24"/>
              </w:rPr>
              <w:t>survey crop</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Severity of overall drought stress</w:t>
            </w:r>
          </w:p>
        </w:tc>
        <w:tc>
          <w:tcPr>
            <w:tcW w:w="2782" w:type="pct"/>
            <w:shd w:val="clear" w:color="auto" w:fill="auto"/>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None; Mild; Moderate; sever</w:t>
            </w:r>
          </w:p>
        </w:tc>
      </w:tr>
      <w:tr w:rsidR="00B10644" w:rsidRPr="00CD379D" w:rsidTr="00600262">
        <w:trPr>
          <w:trHeight w:val="746"/>
        </w:trPr>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&lt;</w:t>
            </w:r>
            <w:r w:rsidRPr="00CD379D">
              <w:rPr>
                <w:rFonts w:ascii="Times New Roman" w:hAnsi="Times New Roman" w:cs="Times New Roman"/>
                <w:sz w:val="24"/>
                <w:szCs w:val="24"/>
              </w:rPr>
              <w:t>Rice</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Growth stages when flooding affected the crop</w:t>
            </w:r>
          </w:p>
        </w:tc>
        <w:tc>
          <w:tcPr>
            <w:tcW w:w="2782" w:type="pct"/>
            <w:shd w:val="clear" w:color="auto" w:fill="auto"/>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CHECK BOXES (check all that apply): </w:t>
            </w:r>
            <w:r w:rsidRPr="00CD379D">
              <w:rPr>
                <w:rFonts w:ascii="Times New Roman" w:hAnsi="Times New Roman" w:cs="Times New Roman"/>
                <w:sz w:val="24"/>
                <w:szCs w:val="24"/>
              </w:rPr>
              <w:t>None; Early vegetative; Mid-Vegetative; Flowering; Grain filling</w:t>
            </w:r>
          </w:p>
        </w:tc>
      </w:tr>
      <w:tr w:rsidR="00B10644" w:rsidRPr="00CD379D" w:rsidTr="00600262">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&lt;</w:t>
            </w:r>
            <w:r w:rsidRPr="00CD379D">
              <w:rPr>
                <w:rFonts w:ascii="Times New Roman" w:hAnsi="Times New Roman" w:cs="Times New Roman"/>
                <w:sz w:val="24"/>
                <w:szCs w:val="24"/>
              </w:rPr>
              <w:t>Rice</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Severity of overall flood damage</w:t>
            </w:r>
          </w:p>
        </w:tc>
        <w:tc>
          <w:tcPr>
            <w:tcW w:w="2782" w:type="pct"/>
            <w:shd w:val="clear" w:color="auto" w:fill="auto"/>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None; Low; Medium; High</w:t>
            </w:r>
          </w:p>
        </w:tc>
      </w:tr>
      <w:tr w:rsidR="00B10644" w:rsidRPr="00CD379D" w:rsidTr="00600262">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&lt;</w:t>
            </w:r>
            <w:r w:rsidRPr="00CD379D">
              <w:rPr>
                <w:rFonts w:ascii="Times New Roman" w:hAnsi="Times New Roman" w:cs="Times New Roman"/>
                <w:sz w:val="24"/>
                <w:szCs w:val="24"/>
              </w:rPr>
              <w:t>survey crop</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Severity of weed pressure</w:t>
            </w:r>
          </w:p>
        </w:tc>
        <w:tc>
          <w:tcPr>
            <w:tcW w:w="2782"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None; Low; Medium; High </w:t>
            </w:r>
          </w:p>
        </w:tc>
      </w:tr>
      <w:tr w:rsidR="00B10644" w:rsidRPr="00CD379D" w:rsidTr="00600262">
        <w:trPr>
          <w:trHeight w:val="656"/>
        </w:trPr>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vertAlign w:val="superscript"/>
              </w:rPr>
            </w:pPr>
            <w:r w:rsidRPr="00CD379D">
              <w:rPr>
                <w:rFonts w:ascii="Times New Roman" w:hAnsi="Times New Roman" w:cs="Times New Roman"/>
                <w:b/>
                <w:sz w:val="24"/>
                <w:szCs w:val="24"/>
              </w:rPr>
              <w:t>&lt;</w:t>
            </w:r>
            <w:r w:rsidRPr="00CD379D">
              <w:rPr>
                <w:rFonts w:ascii="Times New Roman" w:hAnsi="Times New Roman" w:cs="Times New Roman"/>
                <w:sz w:val="24"/>
                <w:szCs w:val="24"/>
              </w:rPr>
              <w:t>survey crop</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Weed control methods</w:t>
            </w:r>
          </w:p>
        </w:tc>
        <w:tc>
          <w:tcPr>
            <w:tcW w:w="2782"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None; Manual; Herbicide; Herbicide + Manual</w:t>
            </w:r>
          </w:p>
        </w:tc>
      </w:tr>
      <w:tr w:rsidR="00B10644" w:rsidRPr="00CD379D" w:rsidTr="00600262">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&lt;</w:t>
            </w:r>
            <w:r w:rsidRPr="00CD379D">
              <w:rPr>
                <w:rFonts w:ascii="Times New Roman" w:hAnsi="Times New Roman" w:cs="Times New Roman"/>
                <w:sz w:val="24"/>
                <w:szCs w:val="24"/>
              </w:rPr>
              <w:t>survey crop</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Severity of insect pressure</w:t>
            </w:r>
          </w:p>
        </w:tc>
        <w:tc>
          <w:tcPr>
            <w:tcW w:w="2782"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None; Low; Medium; High </w:t>
            </w:r>
          </w:p>
        </w:tc>
      </w:tr>
      <w:tr w:rsidR="00B10644" w:rsidRPr="00CD379D" w:rsidTr="00600262">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&lt;</w:t>
            </w:r>
            <w:proofErr w:type="gramStart"/>
            <w:r w:rsidRPr="00CD379D">
              <w:rPr>
                <w:rFonts w:ascii="Times New Roman" w:hAnsi="Times New Roman" w:cs="Times New Roman"/>
                <w:sz w:val="24"/>
                <w:szCs w:val="24"/>
              </w:rPr>
              <w:t>survey</w:t>
            </w:r>
            <w:proofErr w:type="gramEnd"/>
            <w:r w:rsidRPr="00CD379D">
              <w:rPr>
                <w:rFonts w:ascii="Times New Roman" w:hAnsi="Times New Roman" w:cs="Times New Roman"/>
                <w:sz w:val="24"/>
                <w:szCs w:val="24"/>
              </w:rPr>
              <w:t xml:space="preserve"> crop</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Were insecticides applied?</w:t>
            </w:r>
          </w:p>
        </w:tc>
        <w:tc>
          <w:tcPr>
            <w:tcW w:w="2782"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Yes… (name); No </w:t>
            </w:r>
          </w:p>
        </w:tc>
      </w:tr>
      <w:tr w:rsidR="00B10644" w:rsidRPr="00CD379D" w:rsidTr="00600262">
        <w:trPr>
          <w:trHeight w:val="251"/>
        </w:trPr>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&lt;</w:t>
            </w:r>
            <w:r w:rsidRPr="00CD379D">
              <w:rPr>
                <w:rFonts w:ascii="Times New Roman" w:hAnsi="Times New Roman" w:cs="Times New Roman"/>
                <w:sz w:val="24"/>
                <w:szCs w:val="24"/>
              </w:rPr>
              <w:t>survey crop</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Severity of disease pressure</w:t>
            </w:r>
          </w:p>
        </w:tc>
        <w:tc>
          <w:tcPr>
            <w:tcW w:w="2782" w:type="pct"/>
            <w:shd w:val="clear" w:color="auto" w:fill="auto"/>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None; Low; Medium; High</w:t>
            </w:r>
          </w:p>
        </w:tc>
      </w:tr>
      <w:tr w:rsidR="00B10644" w:rsidRPr="00CD379D" w:rsidTr="00600262">
        <w:trPr>
          <w:trHeight w:val="251"/>
        </w:trPr>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&lt;</w:t>
            </w:r>
            <w:proofErr w:type="gramStart"/>
            <w:r w:rsidRPr="00CD379D">
              <w:rPr>
                <w:rFonts w:ascii="Times New Roman" w:hAnsi="Times New Roman" w:cs="Times New Roman"/>
                <w:sz w:val="24"/>
                <w:szCs w:val="24"/>
              </w:rPr>
              <w:t>survey</w:t>
            </w:r>
            <w:proofErr w:type="gramEnd"/>
            <w:r w:rsidRPr="00CD379D">
              <w:rPr>
                <w:rFonts w:ascii="Times New Roman" w:hAnsi="Times New Roman" w:cs="Times New Roman"/>
                <w:sz w:val="24"/>
                <w:szCs w:val="24"/>
              </w:rPr>
              <w:t xml:space="preserve"> crop</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Were pesticides applied?</w:t>
            </w:r>
          </w:p>
        </w:tc>
        <w:tc>
          <w:tcPr>
            <w:tcW w:w="2782" w:type="pct"/>
            <w:shd w:val="clear" w:color="auto" w:fill="auto"/>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Yes… (name); No</w:t>
            </w:r>
          </w:p>
        </w:tc>
      </w:tr>
      <w:tr w:rsidR="00B10644" w:rsidRPr="00CD379D" w:rsidTr="00600262">
        <w:trPr>
          <w:trHeight w:val="593"/>
        </w:trPr>
        <w:tc>
          <w:tcPr>
            <w:tcW w:w="2218"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&lt;</w:t>
            </w:r>
            <w:proofErr w:type="gramStart"/>
            <w:r w:rsidRPr="00CD379D">
              <w:rPr>
                <w:rFonts w:ascii="Times New Roman" w:hAnsi="Times New Roman" w:cs="Times New Roman"/>
                <w:sz w:val="24"/>
                <w:szCs w:val="24"/>
              </w:rPr>
              <w:t>survey</w:t>
            </w:r>
            <w:proofErr w:type="gramEnd"/>
            <w:r w:rsidRPr="00CD379D">
              <w:rPr>
                <w:rFonts w:ascii="Times New Roman" w:hAnsi="Times New Roman" w:cs="Times New Roman"/>
                <w:sz w:val="24"/>
                <w:szCs w:val="24"/>
              </w:rPr>
              <w:t xml:space="preserve"> crop</w:t>
            </w:r>
            <w:r w:rsidRPr="00CD379D">
              <w:rPr>
                <w:rFonts w:ascii="Times New Roman" w:hAnsi="Times New Roman" w:cs="Times New Roman"/>
                <w:b/>
                <w:sz w:val="24"/>
                <w:szCs w:val="24"/>
              </w:rPr>
              <w:t xml:space="preserve">&gt;  </w:t>
            </w:r>
            <w:r w:rsidRPr="00CD379D">
              <w:rPr>
                <w:rFonts w:ascii="Times New Roman" w:hAnsi="Times New Roman" w:cs="Times New Roman"/>
                <w:sz w:val="24"/>
                <w:szCs w:val="24"/>
              </w:rPr>
              <w:t>Percentage of the crop that lodged (%)</w:t>
            </w:r>
          </w:p>
        </w:tc>
        <w:tc>
          <w:tcPr>
            <w:tcW w:w="2782"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0, 10, 20, 30, 40, 50, 60, 70, 80, 90, 100</w:t>
            </w: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spacing w:line="240" w:lineRule="auto"/>
        <w:rPr>
          <w:rFonts w:ascii="Times New Roman" w:hAnsi="Times New Roman" w:cs="Times New Roman"/>
          <w:sz w:val="24"/>
          <w:szCs w:val="24"/>
        </w:rPr>
      </w:pPr>
      <w:r w:rsidRPr="00CD379D">
        <w:rPr>
          <w:rFonts w:ascii="Times New Roman" w:hAnsi="Times New Roman" w:cs="Times New Roman"/>
          <w:b/>
          <w:sz w:val="24"/>
          <w:szCs w:val="24"/>
        </w:rPr>
        <w:t xml:space="preserve">5.6 Weed control details in largest [surveyed crop] plot </w:t>
      </w:r>
    </w:p>
    <w:tbl>
      <w:tblPr>
        <w:tblW w:w="5000" w:type="pct"/>
        <w:tblLayout w:type="fixed"/>
        <w:tblCellMar>
          <w:left w:w="0" w:type="dxa"/>
          <w:right w:w="0" w:type="dxa"/>
        </w:tblCellMar>
        <w:tblLook w:val="0000" w:firstRow="0" w:lastRow="0" w:firstColumn="0" w:lastColumn="0" w:noHBand="0" w:noVBand="0"/>
      </w:tblPr>
      <w:tblGrid>
        <w:gridCol w:w="1251"/>
        <w:gridCol w:w="1638"/>
        <w:gridCol w:w="2789"/>
        <w:gridCol w:w="415"/>
        <w:gridCol w:w="559"/>
        <w:gridCol w:w="379"/>
        <w:gridCol w:w="2309"/>
      </w:tblGrid>
      <w:tr w:rsidR="00B10644" w:rsidRPr="00CD379D" w:rsidTr="00600262">
        <w:trPr>
          <w:trHeight w:val="1032"/>
        </w:trPr>
        <w:tc>
          <w:tcPr>
            <w:tcW w:w="670" w:type="pct"/>
            <w:tcBorders>
              <w:top w:val="single" w:sz="12" w:space="0" w:color="auto"/>
              <w:left w:val="single" w:sz="8" w:space="0" w:color="auto"/>
              <w:right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 xml:space="preserve">Herbicide </w:t>
            </w:r>
          </w:p>
          <w:p w:rsidR="00B10644" w:rsidRPr="00CD379D" w:rsidRDefault="00B10644" w:rsidP="00600262">
            <w:pPr>
              <w:spacing w:line="240" w:lineRule="auto"/>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application (#)</w:t>
            </w:r>
          </w:p>
        </w:tc>
        <w:tc>
          <w:tcPr>
            <w:tcW w:w="877" w:type="pct"/>
            <w:tcBorders>
              <w:top w:val="single" w:sz="8" w:space="0" w:color="auto"/>
              <w:right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Herbicide name</w:t>
            </w:r>
          </w:p>
        </w:tc>
        <w:tc>
          <w:tcPr>
            <w:tcW w:w="1493" w:type="pct"/>
            <w:tcBorders>
              <w:top w:val="single" w:sz="8" w:space="0" w:color="auto"/>
              <w:right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Time of herbicide</w:t>
            </w:r>
          </w:p>
          <w:p w:rsidR="00B10644" w:rsidRPr="00CD379D" w:rsidRDefault="00B10644" w:rsidP="00600262">
            <w:pPr>
              <w:spacing w:line="240" w:lineRule="auto"/>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application (days after crop establishment in main field)</w:t>
            </w:r>
          </w:p>
        </w:tc>
        <w:tc>
          <w:tcPr>
            <w:tcW w:w="724" w:type="pct"/>
            <w:gridSpan w:val="3"/>
            <w:tcBorders>
              <w:top w:val="single" w:sz="8" w:space="0" w:color="auto"/>
              <w:bottom w:val="nil"/>
              <w:right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p>
          <w:p w:rsidR="00B10644" w:rsidRPr="00CD379D" w:rsidRDefault="00B10644" w:rsidP="00600262">
            <w:pPr>
              <w:spacing w:line="240" w:lineRule="auto"/>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Manual weeding (#)</w:t>
            </w:r>
          </w:p>
        </w:tc>
        <w:tc>
          <w:tcPr>
            <w:tcW w:w="1236" w:type="pct"/>
            <w:tcBorders>
              <w:top w:val="single" w:sz="8" w:space="0" w:color="auto"/>
              <w:right w:val="single" w:sz="8" w:space="0" w:color="auto"/>
            </w:tcBorders>
            <w:shd w:val="clear" w:color="auto" w:fill="D9D9D9"/>
            <w:vAlign w:val="bottom"/>
          </w:tcPr>
          <w:p w:rsidR="00B10644" w:rsidRPr="00CD379D" w:rsidRDefault="00B10644" w:rsidP="00600262">
            <w:pPr>
              <w:spacing w:line="240" w:lineRule="auto"/>
              <w:ind w:left="100"/>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Time of manual</w:t>
            </w:r>
          </w:p>
          <w:p w:rsidR="00B10644" w:rsidRPr="00CD379D" w:rsidRDefault="00B10644" w:rsidP="00600262">
            <w:pPr>
              <w:spacing w:line="240" w:lineRule="auto"/>
              <w:ind w:left="100"/>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weeding (days after crop establishment in main field)</w:t>
            </w:r>
          </w:p>
        </w:tc>
      </w:tr>
      <w:tr w:rsidR="00B10644" w:rsidRPr="00CD379D" w:rsidTr="00600262">
        <w:trPr>
          <w:trHeight w:val="280"/>
        </w:trPr>
        <w:tc>
          <w:tcPr>
            <w:tcW w:w="670" w:type="pct"/>
            <w:tcBorders>
              <w:top w:val="single" w:sz="8" w:space="0" w:color="auto"/>
              <w:left w:val="single" w:sz="8" w:space="0" w:color="auto"/>
              <w:bottom w:val="single" w:sz="8" w:space="0" w:color="auto"/>
              <w:right w:val="single" w:sz="8" w:space="0" w:color="auto"/>
            </w:tcBorders>
            <w:shd w:val="clear" w:color="auto" w:fill="D9D9D9"/>
            <w:vAlign w:val="bottom"/>
          </w:tcPr>
          <w:p w:rsidR="00B10644" w:rsidRPr="00CD379D" w:rsidRDefault="00B10644" w:rsidP="00600262">
            <w:pPr>
              <w:spacing w:line="240" w:lineRule="auto"/>
              <w:ind w:left="120"/>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1</w:t>
            </w:r>
          </w:p>
        </w:tc>
        <w:tc>
          <w:tcPr>
            <w:tcW w:w="877" w:type="pct"/>
            <w:tcBorders>
              <w:top w:val="single" w:sz="8" w:space="0" w:color="auto"/>
              <w:bottom w:val="single" w:sz="8" w:space="0" w:color="auto"/>
              <w:right w:val="single" w:sz="8" w:space="0" w:color="auto"/>
            </w:tcBorders>
            <w:shd w:val="clear" w:color="auto" w:fill="auto"/>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1493" w:type="pct"/>
            <w:tcBorders>
              <w:top w:val="single" w:sz="8" w:space="0" w:color="auto"/>
              <w:bottom w:val="single" w:sz="8" w:space="0" w:color="auto"/>
              <w:right w:val="single" w:sz="8" w:space="0" w:color="auto"/>
            </w:tcBorders>
            <w:shd w:val="clear" w:color="auto" w:fill="auto"/>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222" w:type="pct"/>
            <w:tcBorders>
              <w:top w:val="single" w:sz="8" w:space="0" w:color="auto"/>
              <w:bottom w:val="single" w:sz="8" w:space="0" w:color="auto"/>
            </w:tcBorders>
            <w:shd w:val="clear" w:color="auto" w:fill="D9D9D9"/>
            <w:vAlign w:val="bottom"/>
          </w:tcPr>
          <w:p w:rsidR="00B10644" w:rsidRPr="00CD379D" w:rsidRDefault="00B10644" w:rsidP="00600262">
            <w:pPr>
              <w:spacing w:line="240" w:lineRule="auto"/>
              <w:ind w:left="80"/>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1</w:t>
            </w:r>
          </w:p>
        </w:tc>
        <w:tc>
          <w:tcPr>
            <w:tcW w:w="299" w:type="pct"/>
            <w:tcBorders>
              <w:top w:val="single" w:sz="8" w:space="0" w:color="auto"/>
              <w:bottom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203" w:type="pct"/>
            <w:tcBorders>
              <w:top w:val="single" w:sz="8" w:space="0" w:color="auto"/>
              <w:bottom w:val="single" w:sz="8" w:space="0" w:color="auto"/>
              <w:right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1236" w:type="pct"/>
            <w:tcBorders>
              <w:top w:val="single" w:sz="8" w:space="0" w:color="auto"/>
              <w:bottom w:val="single" w:sz="8" w:space="0" w:color="auto"/>
              <w:right w:val="single" w:sz="8" w:space="0" w:color="auto"/>
            </w:tcBorders>
            <w:shd w:val="clear" w:color="auto" w:fill="auto"/>
            <w:vAlign w:val="bottom"/>
          </w:tcPr>
          <w:p w:rsidR="00B10644" w:rsidRPr="00CD379D" w:rsidRDefault="00B10644" w:rsidP="00600262">
            <w:pPr>
              <w:spacing w:line="240" w:lineRule="auto"/>
              <w:rPr>
                <w:rFonts w:ascii="Times New Roman" w:eastAsia="Times New Roman" w:hAnsi="Times New Roman" w:cs="Times New Roman"/>
                <w:sz w:val="24"/>
                <w:szCs w:val="24"/>
              </w:rPr>
            </w:pPr>
          </w:p>
        </w:tc>
      </w:tr>
      <w:tr w:rsidR="00B10644" w:rsidRPr="00CD379D" w:rsidTr="00600262">
        <w:trPr>
          <w:trHeight w:val="282"/>
        </w:trPr>
        <w:tc>
          <w:tcPr>
            <w:tcW w:w="670" w:type="pct"/>
            <w:tcBorders>
              <w:left w:val="single" w:sz="8" w:space="0" w:color="auto"/>
              <w:bottom w:val="single" w:sz="8" w:space="0" w:color="auto"/>
              <w:right w:val="single" w:sz="8" w:space="0" w:color="auto"/>
            </w:tcBorders>
            <w:shd w:val="clear" w:color="auto" w:fill="D9D9D9"/>
            <w:vAlign w:val="bottom"/>
          </w:tcPr>
          <w:p w:rsidR="00B10644" w:rsidRPr="00CD379D" w:rsidRDefault="00B10644" w:rsidP="00600262">
            <w:pPr>
              <w:spacing w:line="240" w:lineRule="auto"/>
              <w:ind w:left="120"/>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2</w:t>
            </w:r>
          </w:p>
        </w:tc>
        <w:tc>
          <w:tcPr>
            <w:tcW w:w="877" w:type="pct"/>
            <w:tcBorders>
              <w:bottom w:val="single" w:sz="8" w:space="0" w:color="auto"/>
              <w:right w:val="single" w:sz="8" w:space="0" w:color="auto"/>
            </w:tcBorders>
            <w:shd w:val="clear" w:color="auto" w:fill="auto"/>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1493" w:type="pct"/>
            <w:tcBorders>
              <w:bottom w:val="single" w:sz="8" w:space="0" w:color="auto"/>
              <w:right w:val="single" w:sz="8" w:space="0" w:color="auto"/>
            </w:tcBorders>
            <w:shd w:val="clear" w:color="auto" w:fill="auto"/>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222" w:type="pct"/>
            <w:tcBorders>
              <w:bottom w:val="single" w:sz="8" w:space="0" w:color="auto"/>
            </w:tcBorders>
            <w:shd w:val="clear" w:color="auto" w:fill="D9D9D9"/>
            <w:vAlign w:val="bottom"/>
          </w:tcPr>
          <w:p w:rsidR="00B10644" w:rsidRPr="00CD379D" w:rsidRDefault="00B10644" w:rsidP="00600262">
            <w:pPr>
              <w:spacing w:line="240" w:lineRule="auto"/>
              <w:ind w:left="80"/>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2</w:t>
            </w:r>
          </w:p>
        </w:tc>
        <w:tc>
          <w:tcPr>
            <w:tcW w:w="299" w:type="pct"/>
            <w:tcBorders>
              <w:bottom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203" w:type="pct"/>
            <w:tcBorders>
              <w:bottom w:val="single" w:sz="8" w:space="0" w:color="auto"/>
              <w:right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1236" w:type="pct"/>
            <w:tcBorders>
              <w:bottom w:val="single" w:sz="8" w:space="0" w:color="auto"/>
              <w:right w:val="single" w:sz="8" w:space="0" w:color="auto"/>
            </w:tcBorders>
            <w:shd w:val="clear" w:color="auto" w:fill="auto"/>
            <w:vAlign w:val="bottom"/>
          </w:tcPr>
          <w:p w:rsidR="00B10644" w:rsidRPr="00CD379D" w:rsidRDefault="00B10644" w:rsidP="00600262">
            <w:pPr>
              <w:spacing w:line="240" w:lineRule="auto"/>
              <w:rPr>
                <w:rFonts w:ascii="Times New Roman" w:eastAsia="Times New Roman" w:hAnsi="Times New Roman" w:cs="Times New Roman"/>
                <w:sz w:val="24"/>
                <w:szCs w:val="24"/>
              </w:rPr>
            </w:pPr>
          </w:p>
        </w:tc>
      </w:tr>
      <w:tr w:rsidR="00B10644" w:rsidRPr="00CD379D" w:rsidTr="00600262">
        <w:trPr>
          <w:trHeight w:val="289"/>
        </w:trPr>
        <w:tc>
          <w:tcPr>
            <w:tcW w:w="670" w:type="pct"/>
            <w:tcBorders>
              <w:left w:val="single" w:sz="8" w:space="0" w:color="auto"/>
              <w:bottom w:val="single" w:sz="8" w:space="0" w:color="auto"/>
              <w:right w:val="single" w:sz="8" w:space="0" w:color="auto"/>
            </w:tcBorders>
            <w:shd w:val="clear" w:color="auto" w:fill="D9D9D9"/>
            <w:vAlign w:val="bottom"/>
          </w:tcPr>
          <w:p w:rsidR="00B10644" w:rsidRPr="00CD379D" w:rsidRDefault="00B10644" w:rsidP="00600262">
            <w:pPr>
              <w:spacing w:line="240" w:lineRule="auto"/>
              <w:ind w:left="120"/>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3</w:t>
            </w:r>
          </w:p>
        </w:tc>
        <w:tc>
          <w:tcPr>
            <w:tcW w:w="877" w:type="pct"/>
            <w:tcBorders>
              <w:bottom w:val="single" w:sz="8" w:space="0" w:color="auto"/>
              <w:right w:val="single" w:sz="8" w:space="0" w:color="auto"/>
            </w:tcBorders>
            <w:shd w:val="clear" w:color="auto" w:fill="auto"/>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1493" w:type="pct"/>
            <w:tcBorders>
              <w:bottom w:val="single" w:sz="8" w:space="0" w:color="auto"/>
              <w:right w:val="single" w:sz="8" w:space="0" w:color="auto"/>
            </w:tcBorders>
            <w:shd w:val="clear" w:color="auto" w:fill="auto"/>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222" w:type="pct"/>
            <w:tcBorders>
              <w:bottom w:val="single" w:sz="8" w:space="0" w:color="auto"/>
            </w:tcBorders>
            <w:shd w:val="clear" w:color="auto" w:fill="D9D9D9"/>
            <w:vAlign w:val="bottom"/>
          </w:tcPr>
          <w:p w:rsidR="00B10644" w:rsidRPr="00CD379D" w:rsidRDefault="00B10644" w:rsidP="00600262">
            <w:pPr>
              <w:spacing w:line="240" w:lineRule="auto"/>
              <w:ind w:left="80"/>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3</w:t>
            </w:r>
          </w:p>
        </w:tc>
        <w:tc>
          <w:tcPr>
            <w:tcW w:w="299" w:type="pct"/>
            <w:tcBorders>
              <w:bottom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203" w:type="pct"/>
            <w:tcBorders>
              <w:bottom w:val="single" w:sz="8" w:space="0" w:color="auto"/>
              <w:right w:val="single" w:sz="8" w:space="0" w:color="auto"/>
            </w:tcBorders>
            <w:shd w:val="clear" w:color="auto" w:fill="D9D9D9"/>
            <w:vAlign w:val="bottom"/>
          </w:tcPr>
          <w:p w:rsidR="00B10644" w:rsidRPr="00CD379D" w:rsidRDefault="00B10644" w:rsidP="00600262">
            <w:pPr>
              <w:spacing w:line="240" w:lineRule="auto"/>
              <w:rPr>
                <w:rFonts w:ascii="Times New Roman" w:eastAsia="Times New Roman" w:hAnsi="Times New Roman" w:cs="Times New Roman"/>
                <w:sz w:val="24"/>
                <w:szCs w:val="24"/>
              </w:rPr>
            </w:pPr>
          </w:p>
        </w:tc>
        <w:tc>
          <w:tcPr>
            <w:tcW w:w="1236" w:type="pct"/>
            <w:tcBorders>
              <w:bottom w:val="single" w:sz="8" w:space="0" w:color="auto"/>
              <w:right w:val="single" w:sz="8" w:space="0" w:color="auto"/>
            </w:tcBorders>
            <w:shd w:val="clear" w:color="auto" w:fill="auto"/>
            <w:vAlign w:val="bottom"/>
          </w:tcPr>
          <w:p w:rsidR="00B10644" w:rsidRPr="00CD379D" w:rsidRDefault="00B10644" w:rsidP="00600262">
            <w:pPr>
              <w:spacing w:line="240" w:lineRule="auto"/>
              <w:rPr>
                <w:rFonts w:ascii="Times New Roman" w:eastAsia="Times New Roman" w:hAnsi="Times New Roman" w:cs="Times New Roman"/>
                <w:sz w:val="24"/>
                <w:szCs w:val="24"/>
              </w:rPr>
            </w:pPr>
          </w:p>
        </w:tc>
      </w:tr>
    </w:tbl>
    <w:p w:rsidR="00B10644" w:rsidRPr="00CD379D" w:rsidRDefault="00B10644" w:rsidP="00B10644">
      <w:pPr>
        <w:spacing w:line="240" w:lineRule="auto"/>
        <w:rPr>
          <w:rFonts w:ascii="Times New Roman" w:hAnsi="Times New Roman" w:cs="Times New Roman"/>
          <w:sz w:val="24"/>
          <w:szCs w:val="24"/>
        </w:rPr>
      </w:pPr>
    </w:p>
    <w:p w:rsidR="00B10644" w:rsidRPr="00CD379D" w:rsidRDefault="00B10644" w:rsidP="00B10644">
      <w:pPr>
        <w:spacing w:line="240" w:lineRule="auto"/>
        <w:rPr>
          <w:rFonts w:ascii="Times New Roman" w:hAnsi="Times New Roman" w:cs="Times New Roman"/>
          <w:sz w:val="24"/>
          <w:szCs w:val="24"/>
        </w:rPr>
      </w:pPr>
      <w:r w:rsidRPr="00CD379D">
        <w:rPr>
          <w:rFonts w:ascii="Times New Roman" w:hAnsi="Times New Roman" w:cs="Times New Roman"/>
          <w:b/>
          <w:sz w:val="24"/>
          <w:szCs w:val="24"/>
        </w:rPr>
        <w:t xml:space="preserve">5.7 Weed Identification in largest [surveyed crop] plot [For INDIA – Bihar, UP, West Bengal, </w:t>
      </w:r>
      <w:proofErr w:type="spellStart"/>
      <w:r w:rsidRPr="00CD379D">
        <w:rPr>
          <w:rFonts w:ascii="Times New Roman" w:hAnsi="Times New Roman" w:cs="Times New Roman"/>
          <w:b/>
          <w:sz w:val="24"/>
          <w:szCs w:val="24"/>
        </w:rPr>
        <w:t>Chattisgarh</w:t>
      </w:r>
      <w:proofErr w:type="spellEnd"/>
      <w:r w:rsidRPr="00CD379D">
        <w:rPr>
          <w:rFonts w:ascii="Times New Roman" w:hAnsi="Times New Roman" w:cs="Times New Roman"/>
          <w:b/>
          <w:color w:val="FF0000"/>
          <w:sz w:val="24"/>
          <w:szCs w:val="24"/>
        </w:rPr>
        <w:t xml:space="preserve"> </w:t>
      </w:r>
      <w:r w:rsidRPr="00CD379D">
        <w:rPr>
          <w:rFonts w:ascii="Times New Roman" w:hAnsi="Times New Roman" w:cs="Times New Roman"/>
          <w:b/>
          <w:sz w:val="24"/>
          <w:szCs w:val="24"/>
        </w:rPr>
        <w:t>only]</w:t>
      </w:r>
    </w:p>
    <w:tbl>
      <w:tblPr>
        <w:tblStyle w:val="TableGrid"/>
        <w:tblW w:w="0" w:type="auto"/>
        <w:tblLook w:val="04A0" w:firstRow="1" w:lastRow="0" w:firstColumn="1" w:lastColumn="0" w:noHBand="0" w:noVBand="1"/>
      </w:tblPr>
      <w:tblGrid>
        <w:gridCol w:w="5368"/>
        <w:gridCol w:w="3982"/>
      </w:tblGrid>
      <w:tr w:rsidR="00B10644" w:rsidRPr="00CD379D" w:rsidTr="00600262">
        <w:tc>
          <w:tcPr>
            <w:tcW w:w="8905" w:type="dxa"/>
            <w:shd w:val="clear" w:color="auto" w:fill="D9D9D9" w:themeFill="background1" w:themeFillShade="D9"/>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sz w:val="24"/>
                <w:szCs w:val="24"/>
              </w:rPr>
              <w:t xml:space="preserve">Identify top ten weeds for Wheat / Rice based on severity, occurrence and damage in the largest plot </w:t>
            </w:r>
          </w:p>
        </w:tc>
        <w:tc>
          <w:tcPr>
            <w:tcW w:w="6485" w:type="dxa"/>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sz w:val="24"/>
                <w:szCs w:val="24"/>
              </w:rPr>
              <w:t>No weeds, list of weeds name available</w:t>
            </w:r>
          </w:p>
        </w:tc>
      </w:tr>
      <w:tr w:rsidR="00B10644" w:rsidRPr="00CD379D" w:rsidTr="00600262">
        <w:tc>
          <w:tcPr>
            <w:tcW w:w="8905" w:type="dxa"/>
            <w:shd w:val="clear" w:color="auto" w:fill="D9D9D9" w:themeFill="background1" w:themeFillShade="D9"/>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sz w:val="24"/>
                <w:szCs w:val="24"/>
              </w:rPr>
              <w:lastRenderedPageBreak/>
              <w:t xml:space="preserve">Rank top five weeds for Wheat / Rice based on severity of damage in the largest plot </w:t>
            </w:r>
          </w:p>
        </w:tc>
        <w:tc>
          <w:tcPr>
            <w:tcW w:w="6485" w:type="dxa"/>
          </w:tcPr>
          <w:p w:rsidR="00B10644" w:rsidRPr="00CD379D" w:rsidRDefault="00B10644" w:rsidP="00600262">
            <w:pPr>
              <w:rPr>
                <w:rFonts w:ascii="Times New Roman" w:hAnsi="Times New Roman" w:cs="Times New Roman"/>
                <w:sz w:val="24"/>
                <w:szCs w:val="24"/>
              </w:rPr>
            </w:pPr>
            <w:r w:rsidRPr="00CD379D">
              <w:rPr>
                <w:rFonts w:ascii="Times New Roman" w:hAnsi="Times New Roman" w:cs="Times New Roman"/>
                <w:sz w:val="24"/>
                <w:szCs w:val="24"/>
              </w:rPr>
              <w:t>No weeds, list of weeds name available</w:t>
            </w: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pStyle w:val="ListParagraph"/>
        <w:numPr>
          <w:ilvl w:val="0"/>
          <w:numId w:val="22"/>
        </w:numPr>
        <w:tabs>
          <w:tab w:val="left" w:pos="450"/>
        </w:tabs>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Harvest from largest [surveyed crop] plot </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667"/>
        <w:gridCol w:w="2043"/>
        <w:gridCol w:w="2487"/>
        <w:gridCol w:w="2133"/>
      </w:tblGrid>
      <w:tr w:rsidR="00B10644" w:rsidRPr="00CD379D" w:rsidTr="00600262">
        <w:trPr>
          <w:trHeight w:val="690"/>
        </w:trPr>
        <w:tc>
          <w:tcPr>
            <w:tcW w:w="1429"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Harvest date [MM/DD/YY]</w:t>
            </w:r>
          </w:p>
        </w:tc>
        <w:tc>
          <w:tcPr>
            <w:tcW w:w="1095" w:type="pct"/>
            <w:shd w:val="clear" w:color="auto" w:fill="auto"/>
          </w:tcPr>
          <w:p w:rsidR="00B10644" w:rsidRPr="00CD379D" w:rsidRDefault="00B10644" w:rsidP="00600262">
            <w:pPr>
              <w:spacing w:line="240" w:lineRule="auto"/>
              <w:rPr>
                <w:rFonts w:ascii="Times New Roman" w:hAnsi="Times New Roman" w:cs="Times New Roman"/>
                <w:sz w:val="24"/>
                <w:szCs w:val="24"/>
              </w:rPr>
            </w:pPr>
          </w:p>
        </w:tc>
        <w:tc>
          <w:tcPr>
            <w:tcW w:w="1333"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Harvesting method </w:t>
            </w:r>
          </w:p>
        </w:tc>
        <w:tc>
          <w:tcPr>
            <w:tcW w:w="1143"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Combine; Reaper; Manual</w:t>
            </w:r>
          </w:p>
        </w:tc>
      </w:tr>
      <w:tr w:rsidR="00B10644" w:rsidRPr="00CD379D" w:rsidTr="00600262">
        <w:trPr>
          <w:trHeight w:val="719"/>
        </w:trPr>
        <w:tc>
          <w:tcPr>
            <w:tcW w:w="1429"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If Combine harvester, did you burn the residue?</w:t>
            </w:r>
          </w:p>
        </w:tc>
        <w:tc>
          <w:tcPr>
            <w:tcW w:w="1095"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Yes; No</w:t>
            </w:r>
          </w:p>
        </w:tc>
        <w:tc>
          <w:tcPr>
            <w:tcW w:w="1333"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If reaper or manual, threshing method?</w:t>
            </w:r>
          </w:p>
        </w:tc>
        <w:tc>
          <w:tcPr>
            <w:tcW w:w="1143"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Manual; Machine </w:t>
            </w:r>
          </w:p>
        </w:tc>
      </w:tr>
      <w:tr w:rsidR="00B10644" w:rsidRPr="00CD379D" w:rsidTr="00600262">
        <w:trPr>
          <w:trHeight w:val="602"/>
        </w:trPr>
        <w:tc>
          <w:tcPr>
            <w:tcW w:w="1429"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 xml:space="preserve">[surveyed crop] </w:t>
            </w:r>
            <w:r w:rsidRPr="00CD379D">
              <w:rPr>
                <w:rFonts w:ascii="Times New Roman" w:hAnsi="Times New Roman" w:cs="Times New Roman"/>
                <w:sz w:val="24"/>
                <w:szCs w:val="24"/>
              </w:rPr>
              <w:t>total</w:t>
            </w:r>
            <w:r w:rsidRPr="00CD379D">
              <w:rPr>
                <w:rFonts w:ascii="Times New Roman" w:hAnsi="Times New Roman" w:cs="Times New Roman"/>
                <w:b/>
                <w:sz w:val="24"/>
                <w:szCs w:val="24"/>
              </w:rPr>
              <w:t xml:space="preserve"> </w:t>
            </w:r>
            <w:r w:rsidRPr="00CD379D">
              <w:rPr>
                <w:rFonts w:ascii="Times New Roman" w:hAnsi="Times New Roman" w:cs="Times New Roman"/>
                <w:sz w:val="24"/>
                <w:szCs w:val="24"/>
              </w:rPr>
              <w:t>grain production (KG) (</w:t>
            </w:r>
            <w:r w:rsidRPr="00CD379D">
              <w:rPr>
                <w:rFonts w:ascii="Times New Roman" w:hAnsi="Times New Roman" w:cs="Times New Roman"/>
                <w:i/>
                <w:sz w:val="24"/>
                <w:szCs w:val="24"/>
              </w:rPr>
              <w:t>self-reported from total cultivated land</w:t>
            </w:r>
            <w:r w:rsidRPr="00CD379D">
              <w:rPr>
                <w:rFonts w:ascii="Times New Roman" w:hAnsi="Times New Roman" w:cs="Times New Roman"/>
                <w:sz w:val="24"/>
                <w:szCs w:val="24"/>
              </w:rPr>
              <w:t>)</w:t>
            </w:r>
          </w:p>
        </w:tc>
        <w:tc>
          <w:tcPr>
            <w:tcW w:w="1095" w:type="pct"/>
            <w:shd w:val="clear" w:color="auto" w:fill="auto"/>
          </w:tcPr>
          <w:p w:rsidR="00B10644" w:rsidRPr="00CD379D" w:rsidRDefault="00B10644" w:rsidP="00600262">
            <w:pPr>
              <w:spacing w:line="240" w:lineRule="auto"/>
              <w:rPr>
                <w:rFonts w:ascii="Times New Roman" w:hAnsi="Times New Roman" w:cs="Times New Roman"/>
                <w:b/>
                <w:sz w:val="24"/>
                <w:szCs w:val="24"/>
              </w:rPr>
            </w:pPr>
          </w:p>
        </w:tc>
        <w:tc>
          <w:tcPr>
            <w:tcW w:w="1333" w:type="pct"/>
            <w:shd w:val="clear" w:color="auto" w:fill="D9D9D9"/>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[surveyed crop] </w:t>
            </w:r>
            <w:r w:rsidRPr="00CD379D">
              <w:rPr>
                <w:rFonts w:ascii="Times New Roman" w:hAnsi="Times New Roman" w:cs="Times New Roman"/>
                <w:sz w:val="24"/>
                <w:szCs w:val="24"/>
              </w:rPr>
              <w:t>grain production (KG) (</w:t>
            </w:r>
            <w:r w:rsidRPr="00CD379D">
              <w:rPr>
                <w:rFonts w:ascii="Times New Roman" w:hAnsi="Times New Roman" w:cs="Times New Roman"/>
                <w:i/>
                <w:sz w:val="24"/>
                <w:szCs w:val="24"/>
              </w:rPr>
              <w:t>self-reported from largest plot only</w:t>
            </w:r>
            <w:r w:rsidRPr="00CD379D">
              <w:rPr>
                <w:rFonts w:ascii="Times New Roman" w:hAnsi="Times New Roman" w:cs="Times New Roman"/>
                <w:sz w:val="24"/>
                <w:szCs w:val="24"/>
              </w:rPr>
              <w:t>)</w:t>
            </w:r>
          </w:p>
        </w:tc>
        <w:tc>
          <w:tcPr>
            <w:tcW w:w="1143"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check: should be less than total cultivated land grain production</w:t>
            </w:r>
          </w:p>
        </w:tc>
      </w:tr>
      <w:tr w:rsidR="00B10644" w:rsidRPr="00CD379D" w:rsidTr="00600262">
        <w:trPr>
          <w:trHeight w:val="602"/>
        </w:trPr>
        <w:tc>
          <w:tcPr>
            <w:tcW w:w="1429"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What is the farm gate price in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 xml:space="preserve"> / Taka / NPR per quintal? </w:t>
            </w:r>
          </w:p>
        </w:tc>
        <w:tc>
          <w:tcPr>
            <w:tcW w:w="1095" w:type="pct"/>
            <w:shd w:val="clear" w:color="auto" w:fill="auto"/>
          </w:tcPr>
          <w:p w:rsidR="00B10644" w:rsidRPr="00CD379D" w:rsidRDefault="00B10644" w:rsidP="00600262">
            <w:pPr>
              <w:spacing w:line="240" w:lineRule="auto"/>
              <w:rPr>
                <w:rFonts w:ascii="Times New Roman" w:hAnsi="Times New Roman" w:cs="Times New Roman"/>
                <w:b/>
                <w:sz w:val="24"/>
                <w:szCs w:val="24"/>
              </w:rPr>
            </w:pPr>
          </w:p>
        </w:tc>
        <w:tc>
          <w:tcPr>
            <w:tcW w:w="1333" w:type="pct"/>
            <w:shd w:val="clear" w:color="auto" w:fill="D9D9D9"/>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sz w:val="24"/>
                <w:szCs w:val="24"/>
              </w:rPr>
              <w:t>How is the grain production compare to the last five years?</w:t>
            </w:r>
          </w:p>
        </w:tc>
        <w:tc>
          <w:tcPr>
            <w:tcW w:w="1143"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xml:space="preserve"> Higher than average; Average; Below average</w:t>
            </w:r>
          </w:p>
        </w:tc>
      </w:tr>
    </w:tbl>
    <w:p w:rsidR="00B10644" w:rsidRPr="00CD379D" w:rsidRDefault="00B10644" w:rsidP="00B10644">
      <w:pPr>
        <w:spacing w:line="240" w:lineRule="auto"/>
        <w:rPr>
          <w:rFonts w:ascii="Times New Roman" w:hAnsi="Times New Roman" w:cs="Times New Roman"/>
          <w:sz w:val="24"/>
          <w:szCs w:val="24"/>
        </w:rPr>
      </w:pPr>
    </w:p>
    <w:p w:rsidR="00B10644" w:rsidRPr="00CD379D" w:rsidRDefault="00B10644" w:rsidP="00B10644">
      <w:pPr>
        <w:pStyle w:val="Heading1"/>
        <w:keepLines w:val="0"/>
        <w:numPr>
          <w:ilvl w:val="0"/>
          <w:numId w:val="22"/>
        </w:numPr>
        <w:spacing w:before="0" w:line="240" w:lineRule="auto"/>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379D">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Household economics and market information </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418"/>
        <w:gridCol w:w="1566"/>
        <w:gridCol w:w="2043"/>
        <w:gridCol w:w="3303"/>
      </w:tblGrid>
      <w:tr w:rsidR="00B10644" w:rsidRPr="00CD379D" w:rsidTr="00600262">
        <w:tc>
          <w:tcPr>
            <w:tcW w:w="3230" w:type="pct"/>
            <w:gridSpan w:val="3"/>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Household members (number)</w:t>
            </w:r>
          </w:p>
        </w:tc>
        <w:tc>
          <w:tcPr>
            <w:tcW w:w="1770" w:type="pct"/>
            <w:shd w:val="clear" w:color="auto" w:fill="auto"/>
          </w:tcPr>
          <w:p w:rsidR="00B10644" w:rsidRPr="00CD379D" w:rsidRDefault="00B10644" w:rsidP="00600262">
            <w:pPr>
              <w:spacing w:line="240" w:lineRule="auto"/>
              <w:rPr>
                <w:rFonts w:ascii="Times New Roman" w:hAnsi="Times New Roman" w:cs="Times New Roman"/>
                <w:b/>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1, 2, 3, 4, 5, 6, 7, 8, 9, 10, &gt; 10</w:t>
            </w:r>
          </w:p>
        </w:tc>
      </w:tr>
      <w:tr w:rsidR="00B10644" w:rsidRPr="00CD379D" w:rsidTr="00600262">
        <w:tc>
          <w:tcPr>
            <w:tcW w:w="3230" w:type="pct"/>
            <w:gridSpan w:val="3"/>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Household members engaged with agriculture (number)</w:t>
            </w:r>
          </w:p>
        </w:tc>
        <w:tc>
          <w:tcPr>
            <w:tcW w:w="1770"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1, 2, 3, 4, 5, 6, 7, 8, 9, 10</w:t>
            </w:r>
          </w:p>
        </w:tc>
      </w:tr>
      <w:tr w:rsidR="00B10644" w:rsidRPr="00CD379D" w:rsidTr="00600262">
        <w:trPr>
          <w:trHeight w:val="620"/>
        </w:trPr>
        <w:tc>
          <w:tcPr>
            <w:tcW w:w="1296"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Share of total [surveyed crop] production that is sold to market (%)? (</w:t>
            </w:r>
            <w:r w:rsidRPr="00CD379D">
              <w:rPr>
                <w:rFonts w:ascii="Times New Roman" w:hAnsi="Times New Roman" w:cs="Times New Roman"/>
                <w:i/>
                <w:sz w:val="24"/>
                <w:szCs w:val="24"/>
              </w:rPr>
              <w:t>approximate value over the last 5-years</w:t>
            </w:r>
            <w:r w:rsidRPr="00CD379D">
              <w:rPr>
                <w:rFonts w:ascii="Times New Roman" w:hAnsi="Times New Roman" w:cs="Times New Roman"/>
                <w:sz w:val="24"/>
                <w:szCs w:val="24"/>
              </w:rPr>
              <w:t>)</w:t>
            </w:r>
          </w:p>
        </w:tc>
        <w:tc>
          <w:tcPr>
            <w:tcW w:w="839"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0, 10, 20, 30, 40, 50, 60, 70, 80, 90, 100</w:t>
            </w:r>
          </w:p>
          <w:p w:rsidR="00B10644" w:rsidRPr="00CD379D" w:rsidRDefault="00B10644" w:rsidP="00600262">
            <w:pPr>
              <w:spacing w:line="240" w:lineRule="auto"/>
              <w:rPr>
                <w:rFonts w:ascii="Times New Roman" w:hAnsi="Times New Roman" w:cs="Times New Roman"/>
                <w:sz w:val="24"/>
                <w:szCs w:val="24"/>
              </w:rPr>
            </w:pPr>
          </w:p>
        </w:tc>
        <w:tc>
          <w:tcPr>
            <w:tcW w:w="1094"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Share of total household income derived from agriculture (%)?  (</w:t>
            </w:r>
            <w:r w:rsidRPr="00CD379D">
              <w:rPr>
                <w:rFonts w:ascii="Times New Roman" w:hAnsi="Times New Roman" w:cs="Times New Roman"/>
                <w:i/>
                <w:sz w:val="24"/>
                <w:szCs w:val="24"/>
              </w:rPr>
              <w:t>approximate value over the last 5-years</w:t>
            </w:r>
            <w:r w:rsidRPr="00CD379D">
              <w:rPr>
                <w:rFonts w:ascii="Times New Roman" w:hAnsi="Times New Roman" w:cs="Times New Roman"/>
                <w:sz w:val="24"/>
                <w:szCs w:val="24"/>
              </w:rPr>
              <w:t>)</w:t>
            </w:r>
          </w:p>
        </w:tc>
        <w:tc>
          <w:tcPr>
            <w:tcW w:w="1770"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0, 10, 20, 30, 40, 50, 60, 70, 80, 90, 100</w:t>
            </w:r>
          </w:p>
        </w:tc>
      </w:tr>
      <w:tr w:rsidR="00B10644" w:rsidRPr="00CD379D" w:rsidTr="00600262">
        <w:trPr>
          <w:trHeight w:val="620"/>
        </w:trPr>
        <w:tc>
          <w:tcPr>
            <w:tcW w:w="1296"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Share of total agricultural income derived from [surveyed crop] (%)?  (</w:t>
            </w:r>
            <w:r w:rsidRPr="00CD379D">
              <w:rPr>
                <w:rFonts w:ascii="Times New Roman" w:hAnsi="Times New Roman" w:cs="Times New Roman"/>
                <w:i/>
                <w:sz w:val="24"/>
                <w:szCs w:val="24"/>
              </w:rPr>
              <w:t>approximate value over the last 5-years</w:t>
            </w:r>
            <w:r w:rsidRPr="00CD379D">
              <w:rPr>
                <w:rFonts w:ascii="Times New Roman" w:hAnsi="Times New Roman" w:cs="Times New Roman"/>
                <w:sz w:val="24"/>
                <w:szCs w:val="24"/>
              </w:rPr>
              <w:t>)</w:t>
            </w:r>
          </w:p>
        </w:tc>
        <w:tc>
          <w:tcPr>
            <w:tcW w:w="839"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DROP DOWN</w:t>
            </w:r>
            <w:r w:rsidRPr="00CD379D">
              <w:rPr>
                <w:rFonts w:ascii="Times New Roman" w:hAnsi="Times New Roman" w:cs="Times New Roman"/>
                <w:sz w:val="24"/>
                <w:szCs w:val="24"/>
              </w:rPr>
              <w:t>: 0, 10, 20, 30, 40, 50, 60, 70, 80, 90, 100</w:t>
            </w:r>
          </w:p>
          <w:p w:rsidR="00B10644" w:rsidRPr="00CD379D" w:rsidRDefault="00B10644" w:rsidP="00600262">
            <w:pPr>
              <w:spacing w:line="240" w:lineRule="auto"/>
              <w:rPr>
                <w:rFonts w:ascii="Times New Roman" w:hAnsi="Times New Roman" w:cs="Times New Roman"/>
                <w:b/>
                <w:sz w:val="24"/>
                <w:szCs w:val="24"/>
              </w:rPr>
            </w:pPr>
          </w:p>
        </w:tc>
        <w:tc>
          <w:tcPr>
            <w:tcW w:w="1094" w:type="pct"/>
            <w:shd w:val="clear" w:color="auto" w:fill="D9D9D9"/>
          </w:tcPr>
          <w:p w:rsidR="00B10644" w:rsidRPr="00CD379D" w:rsidRDefault="00B10644" w:rsidP="00600262">
            <w:pPr>
              <w:spacing w:line="240" w:lineRule="auto"/>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Distance to market [km]</w:t>
            </w:r>
          </w:p>
          <w:p w:rsidR="00B10644" w:rsidRPr="00CD379D" w:rsidRDefault="00B10644" w:rsidP="00600262">
            <w:pPr>
              <w:spacing w:line="240" w:lineRule="auto"/>
              <w:rPr>
                <w:rFonts w:ascii="Times New Roman" w:hAnsi="Times New Roman" w:cs="Times New Roman"/>
                <w:sz w:val="24"/>
                <w:szCs w:val="24"/>
              </w:rPr>
            </w:pPr>
          </w:p>
        </w:tc>
        <w:tc>
          <w:tcPr>
            <w:tcW w:w="1770" w:type="pct"/>
            <w:shd w:val="clear" w:color="auto" w:fill="auto"/>
          </w:tcPr>
          <w:p w:rsidR="00B10644" w:rsidRPr="00CD379D" w:rsidRDefault="00B10644" w:rsidP="00600262">
            <w:pPr>
              <w:spacing w:line="240" w:lineRule="auto"/>
              <w:rPr>
                <w:rFonts w:ascii="Times New Roman" w:hAnsi="Times New Roman" w:cs="Times New Roman"/>
                <w:b/>
                <w:sz w:val="24"/>
                <w:szCs w:val="24"/>
              </w:rPr>
            </w:pPr>
          </w:p>
        </w:tc>
      </w:tr>
      <w:tr w:rsidR="00B10644" w:rsidRPr="00CD379D" w:rsidTr="00600262">
        <w:trPr>
          <w:trHeight w:val="620"/>
        </w:trPr>
        <w:tc>
          <w:tcPr>
            <w:tcW w:w="1296"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lastRenderedPageBreak/>
              <w:t>Current selling price for [surveyed crop] sold to market (</w:t>
            </w:r>
            <w:proofErr w:type="spellStart"/>
            <w:r w:rsidRPr="00CD379D">
              <w:rPr>
                <w:rFonts w:ascii="Times New Roman" w:hAnsi="Times New Roman" w:cs="Times New Roman"/>
                <w:sz w:val="24"/>
                <w:szCs w:val="24"/>
              </w:rPr>
              <w:t>Rs</w:t>
            </w:r>
            <w:proofErr w:type="spellEnd"/>
            <w:r w:rsidRPr="00CD379D">
              <w:rPr>
                <w:rFonts w:ascii="Times New Roman" w:hAnsi="Times New Roman" w:cs="Times New Roman"/>
                <w:sz w:val="24"/>
                <w:szCs w:val="24"/>
              </w:rPr>
              <w:t>/quintal)?</w:t>
            </w:r>
          </w:p>
        </w:tc>
        <w:tc>
          <w:tcPr>
            <w:tcW w:w="839" w:type="pct"/>
            <w:shd w:val="clear" w:color="auto" w:fill="auto"/>
          </w:tcPr>
          <w:p w:rsidR="00B10644" w:rsidRPr="00CD379D" w:rsidRDefault="00B10644" w:rsidP="00600262">
            <w:pPr>
              <w:spacing w:line="240" w:lineRule="auto"/>
              <w:rPr>
                <w:rFonts w:ascii="Times New Roman" w:hAnsi="Times New Roman" w:cs="Times New Roman"/>
                <w:b/>
                <w:sz w:val="24"/>
                <w:szCs w:val="24"/>
              </w:rPr>
            </w:pPr>
          </w:p>
        </w:tc>
        <w:tc>
          <w:tcPr>
            <w:tcW w:w="1094" w:type="pct"/>
            <w:shd w:val="clear" w:color="auto" w:fill="D9D9D9"/>
          </w:tcPr>
          <w:p w:rsidR="00B10644" w:rsidRPr="00CD379D" w:rsidRDefault="00B10644" w:rsidP="00600262">
            <w:pPr>
              <w:spacing w:line="240" w:lineRule="auto"/>
              <w:rPr>
                <w:rFonts w:ascii="Times New Roman" w:eastAsia="Times New Roman" w:hAnsi="Times New Roman" w:cs="Times New Roman"/>
                <w:sz w:val="24"/>
                <w:szCs w:val="24"/>
              </w:rPr>
            </w:pPr>
            <w:r w:rsidRPr="00CD379D">
              <w:rPr>
                <w:rFonts w:ascii="Times New Roman" w:eastAsia="Times New Roman" w:hAnsi="Times New Roman" w:cs="Times New Roman"/>
                <w:sz w:val="24"/>
                <w:szCs w:val="24"/>
              </w:rPr>
              <w:t xml:space="preserve">Average selling price for </w:t>
            </w:r>
            <w:r w:rsidRPr="00CD379D">
              <w:rPr>
                <w:rFonts w:ascii="Times New Roman" w:hAnsi="Times New Roman" w:cs="Times New Roman"/>
                <w:sz w:val="24"/>
                <w:szCs w:val="24"/>
              </w:rPr>
              <w:t xml:space="preserve">[surveyed crop] </w:t>
            </w:r>
            <w:r w:rsidRPr="00CD379D">
              <w:rPr>
                <w:rFonts w:ascii="Times New Roman" w:eastAsia="Times New Roman" w:hAnsi="Times New Roman" w:cs="Times New Roman"/>
                <w:sz w:val="24"/>
                <w:szCs w:val="24"/>
              </w:rPr>
              <w:t xml:space="preserve"> sold to market (</w:t>
            </w:r>
            <w:proofErr w:type="spellStart"/>
            <w:r w:rsidRPr="00CD379D">
              <w:rPr>
                <w:rFonts w:ascii="Times New Roman" w:eastAsia="Times New Roman" w:hAnsi="Times New Roman" w:cs="Times New Roman"/>
                <w:sz w:val="24"/>
                <w:szCs w:val="24"/>
              </w:rPr>
              <w:t>Rs</w:t>
            </w:r>
            <w:proofErr w:type="spellEnd"/>
            <w:r w:rsidRPr="00CD379D">
              <w:rPr>
                <w:rFonts w:ascii="Times New Roman" w:eastAsia="Times New Roman" w:hAnsi="Times New Roman" w:cs="Times New Roman"/>
                <w:sz w:val="24"/>
                <w:szCs w:val="24"/>
              </w:rPr>
              <w:t>/quintal) (</w:t>
            </w:r>
            <w:r w:rsidRPr="00CD379D">
              <w:rPr>
                <w:rFonts w:ascii="Times New Roman" w:eastAsia="Times New Roman" w:hAnsi="Times New Roman" w:cs="Times New Roman"/>
                <w:i/>
                <w:sz w:val="24"/>
                <w:szCs w:val="24"/>
              </w:rPr>
              <w:t>average over the last 5-years</w:t>
            </w:r>
            <w:r w:rsidRPr="00CD379D">
              <w:rPr>
                <w:rFonts w:ascii="Times New Roman" w:eastAsia="Times New Roman" w:hAnsi="Times New Roman" w:cs="Times New Roman"/>
                <w:sz w:val="24"/>
                <w:szCs w:val="24"/>
              </w:rPr>
              <w:t>)</w:t>
            </w:r>
          </w:p>
        </w:tc>
        <w:tc>
          <w:tcPr>
            <w:tcW w:w="1770" w:type="pct"/>
            <w:shd w:val="clear" w:color="auto" w:fill="auto"/>
          </w:tcPr>
          <w:p w:rsidR="00B10644" w:rsidRPr="00CD379D" w:rsidRDefault="00B10644" w:rsidP="00600262">
            <w:pPr>
              <w:spacing w:line="240" w:lineRule="auto"/>
              <w:rPr>
                <w:rFonts w:ascii="Times New Roman" w:hAnsi="Times New Roman" w:cs="Times New Roman"/>
                <w:b/>
                <w:sz w:val="24"/>
                <w:szCs w:val="24"/>
              </w:rPr>
            </w:pP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pStyle w:val="ListParagraph"/>
        <w:numPr>
          <w:ilvl w:val="0"/>
          <w:numId w:val="22"/>
        </w:numPr>
        <w:tabs>
          <w:tab w:val="left" w:pos="450"/>
        </w:tabs>
        <w:spacing w:after="0" w:line="240" w:lineRule="auto"/>
        <w:rPr>
          <w:rFonts w:ascii="Times New Roman" w:hAnsi="Times New Roman" w:cs="Times New Roman"/>
          <w:b/>
          <w:sz w:val="24"/>
          <w:szCs w:val="24"/>
        </w:rPr>
      </w:pPr>
      <w:r w:rsidRPr="00CD379D">
        <w:rPr>
          <w:rFonts w:ascii="Times New Roman" w:hAnsi="Times New Roman" w:cs="Times New Roman"/>
          <w:b/>
          <w:sz w:val="24"/>
          <w:szCs w:val="24"/>
        </w:rPr>
        <w:t xml:space="preserve">Tracking technology change in [surveyed crop]  </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6309"/>
        <w:gridCol w:w="3021"/>
      </w:tblGrid>
      <w:tr w:rsidR="00B10644" w:rsidRPr="00CD379D" w:rsidTr="00600262">
        <w:tc>
          <w:tcPr>
            <w:tcW w:w="3381"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 xml:space="preserve">Did you use new practices for </w:t>
            </w:r>
            <w:r w:rsidRPr="00CD379D">
              <w:rPr>
                <w:rFonts w:ascii="Times New Roman" w:hAnsi="Times New Roman" w:cs="Times New Roman"/>
                <w:b/>
                <w:sz w:val="24"/>
                <w:szCs w:val="24"/>
              </w:rPr>
              <w:t xml:space="preserve">[surveyed crop] </w:t>
            </w:r>
            <w:r w:rsidRPr="00CD379D">
              <w:rPr>
                <w:rFonts w:ascii="Times New Roman" w:hAnsi="Times New Roman" w:cs="Times New Roman"/>
                <w:sz w:val="24"/>
                <w:szCs w:val="24"/>
              </w:rPr>
              <w:t xml:space="preserve">management this season?  </w:t>
            </w:r>
          </w:p>
        </w:tc>
        <w:tc>
          <w:tcPr>
            <w:tcW w:w="1619"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b/>
                <w:sz w:val="24"/>
                <w:szCs w:val="24"/>
              </w:rPr>
              <w:t>CHECK BOX (check all that apply)</w:t>
            </w:r>
            <w:r w:rsidRPr="00CD379D">
              <w:rPr>
                <w:rFonts w:ascii="Times New Roman" w:hAnsi="Times New Roman" w:cs="Times New Roman"/>
                <w:sz w:val="24"/>
                <w:szCs w:val="24"/>
              </w:rPr>
              <w:t>:  none; nutrient management; crop establishment; variety replacement; irrigation management; weed management; Other (specify)</w:t>
            </w:r>
          </w:p>
        </w:tc>
      </w:tr>
    </w:tbl>
    <w:p w:rsidR="00B10644" w:rsidRPr="00CD379D" w:rsidRDefault="00B10644" w:rsidP="00B10644">
      <w:pPr>
        <w:spacing w:line="240" w:lineRule="auto"/>
        <w:rPr>
          <w:rFonts w:ascii="Times New Roman" w:hAnsi="Times New Roman" w:cs="Times New Roman"/>
          <w:sz w:val="24"/>
          <w:szCs w:val="24"/>
        </w:rPr>
      </w:pPr>
    </w:p>
    <w:p w:rsidR="00B10644" w:rsidRPr="00CD379D" w:rsidRDefault="00B10644" w:rsidP="00B10644">
      <w:pPr>
        <w:spacing w:line="240" w:lineRule="auto"/>
        <w:rPr>
          <w:rFonts w:ascii="Times New Roman" w:hAnsi="Times New Roman" w:cs="Times New Roman"/>
          <w:sz w:val="24"/>
          <w:szCs w:val="24"/>
        </w:rPr>
      </w:pP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932"/>
        <w:gridCol w:w="4047"/>
        <w:gridCol w:w="2351"/>
      </w:tblGrid>
      <w:tr w:rsidR="00B10644" w:rsidRPr="00CD379D" w:rsidTr="00600262">
        <w:trPr>
          <w:trHeight w:val="773"/>
        </w:trPr>
        <w:tc>
          <w:tcPr>
            <w:tcW w:w="1351"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Latitude (decimal degrees)</w:t>
            </w:r>
          </w:p>
          <w:p w:rsidR="00B10644" w:rsidRPr="00CD379D" w:rsidRDefault="00B10644" w:rsidP="00600262">
            <w:pPr>
              <w:spacing w:line="240" w:lineRule="auto"/>
              <w:rPr>
                <w:rFonts w:ascii="Times New Roman" w:hAnsi="Times New Roman" w:cs="Times New Roman"/>
                <w:sz w:val="24"/>
                <w:szCs w:val="24"/>
              </w:rPr>
            </w:pPr>
          </w:p>
        </w:tc>
        <w:tc>
          <w:tcPr>
            <w:tcW w:w="1865" w:type="pct"/>
            <w:shd w:val="clear" w:color="auto" w:fill="auto"/>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i/>
                <w:sz w:val="24"/>
                <w:szCs w:val="24"/>
              </w:rPr>
              <w:t xml:space="preserve">taken from </w:t>
            </w:r>
            <w:proofErr w:type="spellStart"/>
            <w:r w:rsidRPr="00CD379D">
              <w:rPr>
                <w:rFonts w:ascii="Times New Roman" w:hAnsi="Times New Roman" w:cs="Times New Roman"/>
                <w:i/>
                <w:sz w:val="24"/>
                <w:szCs w:val="24"/>
              </w:rPr>
              <w:t>center</w:t>
            </w:r>
            <w:proofErr w:type="spellEnd"/>
            <w:r w:rsidRPr="00CD379D">
              <w:rPr>
                <w:rFonts w:ascii="Times New Roman" w:hAnsi="Times New Roman" w:cs="Times New Roman"/>
                <w:i/>
                <w:sz w:val="24"/>
                <w:szCs w:val="24"/>
              </w:rPr>
              <w:t xml:space="preserve"> of the largest crop  plot</w:t>
            </w:r>
          </w:p>
        </w:tc>
        <w:tc>
          <w:tcPr>
            <w:tcW w:w="1083" w:type="pct"/>
            <w:shd w:val="clear" w:color="auto" w:fill="D9D9D9"/>
          </w:tcPr>
          <w:p w:rsidR="00B10644" w:rsidRPr="00CD379D" w:rsidRDefault="00B10644" w:rsidP="00600262">
            <w:pPr>
              <w:spacing w:line="240" w:lineRule="auto"/>
              <w:rPr>
                <w:rFonts w:ascii="Times New Roman" w:hAnsi="Times New Roman" w:cs="Times New Roman"/>
                <w:sz w:val="24"/>
                <w:szCs w:val="24"/>
              </w:rPr>
            </w:pPr>
            <w:r w:rsidRPr="00CD379D">
              <w:rPr>
                <w:rFonts w:ascii="Times New Roman" w:hAnsi="Times New Roman" w:cs="Times New Roman"/>
                <w:sz w:val="24"/>
                <w:szCs w:val="24"/>
              </w:rPr>
              <w:t>Longitude (decimal degrees)</w:t>
            </w:r>
          </w:p>
        </w:tc>
      </w:tr>
    </w:tbl>
    <w:p w:rsidR="00B10644" w:rsidRPr="00CD379D" w:rsidRDefault="00B10644" w:rsidP="00B10644">
      <w:pPr>
        <w:spacing w:line="240" w:lineRule="auto"/>
        <w:rPr>
          <w:rFonts w:ascii="Times New Roman" w:hAnsi="Times New Roman" w:cs="Times New Roman"/>
          <w:b/>
          <w:sz w:val="24"/>
          <w:szCs w:val="24"/>
        </w:rPr>
      </w:pPr>
    </w:p>
    <w:p w:rsidR="00B10644" w:rsidRPr="00CD379D" w:rsidRDefault="00B10644" w:rsidP="00B10644">
      <w:pPr>
        <w:spacing w:line="240" w:lineRule="auto"/>
        <w:rPr>
          <w:rFonts w:ascii="Times New Roman" w:hAnsi="Times New Roman" w:cs="Times New Roman"/>
          <w:sz w:val="24"/>
          <w:szCs w:val="24"/>
        </w:rPr>
      </w:pPr>
    </w:p>
    <w:p w:rsidR="00B10644" w:rsidRPr="00CD379D" w:rsidRDefault="00B10644" w:rsidP="00B10644">
      <w:pPr>
        <w:spacing w:line="240" w:lineRule="auto"/>
        <w:rPr>
          <w:rFonts w:ascii="Times New Roman" w:hAnsi="Times New Roman" w:cs="Times New Roman"/>
          <w:sz w:val="24"/>
          <w:szCs w:val="24"/>
        </w:rPr>
      </w:pPr>
    </w:p>
    <w:p w:rsidR="00B10644" w:rsidRPr="00CD379D" w:rsidRDefault="00B10644" w:rsidP="00B10644">
      <w:pPr>
        <w:spacing w:line="240" w:lineRule="auto"/>
        <w:rPr>
          <w:rFonts w:ascii="Times New Roman" w:hAnsi="Times New Roman" w:cs="Times New Roman"/>
          <w:sz w:val="24"/>
          <w:szCs w:val="24"/>
        </w:rPr>
      </w:pPr>
    </w:p>
    <w:p w:rsidR="00B10644" w:rsidRDefault="00B10644"/>
    <w:p w:rsidR="00B10644" w:rsidRDefault="00B10644"/>
    <w:p w:rsidR="00CF002F" w:rsidRDefault="00CF002F"/>
    <w:p w:rsidR="00CF002F" w:rsidRDefault="00CF002F"/>
    <w:p w:rsidR="00CF002F" w:rsidRDefault="00CF002F"/>
    <w:p w:rsidR="00CF002F" w:rsidRDefault="00CF002F"/>
    <w:p w:rsidR="00CF002F" w:rsidRPr="00CF002F" w:rsidRDefault="00CF002F" w:rsidP="00CF002F">
      <w:pPr>
        <w:spacing w:after="0" w:line="240" w:lineRule="auto"/>
        <w:jc w:val="both"/>
        <w:rPr>
          <w:rFonts w:ascii="Times New Roman" w:hAnsi="Times New Roman" w:cs="Times New Roman"/>
          <w:b/>
          <w:bCs/>
          <w:i/>
          <w:iCs/>
          <w:sz w:val="72"/>
          <w:szCs w:val="72"/>
        </w:rPr>
      </w:pPr>
      <w:r w:rsidRPr="00CF002F">
        <w:rPr>
          <w:rFonts w:ascii="Times New Roman" w:hAnsi="Times New Roman" w:cs="Times New Roman"/>
          <w:b/>
          <w:bCs/>
          <w:i/>
          <w:iCs/>
          <w:sz w:val="220"/>
          <w:szCs w:val="220"/>
        </w:rPr>
        <w:lastRenderedPageBreak/>
        <w:t>D</w:t>
      </w:r>
      <w:r w:rsidRPr="00CF002F">
        <w:rPr>
          <w:rFonts w:ascii="Times New Roman" w:hAnsi="Times New Roman" w:cs="Times New Roman"/>
          <w:b/>
          <w:bCs/>
          <w:i/>
          <w:iCs/>
          <w:sz w:val="144"/>
          <w:szCs w:val="144"/>
        </w:rPr>
        <w:t>igital</w:t>
      </w:r>
    </w:p>
    <w:p w:rsidR="00CF002F" w:rsidRPr="00CF002F" w:rsidRDefault="00CF002F" w:rsidP="00CF002F">
      <w:pPr>
        <w:spacing w:after="0" w:line="240" w:lineRule="auto"/>
        <w:jc w:val="both"/>
        <w:rPr>
          <w:rFonts w:ascii="Times New Roman" w:hAnsi="Times New Roman" w:cs="Times New Roman"/>
          <w:b/>
          <w:bCs/>
          <w:i/>
          <w:iCs/>
          <w:sz w:val="72"/>
          <w:szCs w:val="72"/>
        </w:rPr>
      </w:pPr>
      <w:r>
        <w:rPr>
          <w:rFonts w:ascii="Times New Roman" w:hAnsi="Times New Roman" w:cs="Times New Roman"/>
          <w:b/>
          <w:bCs/>
          <w:i/>
          <w:iCs/>
          <w:sz w:val="220"/>
          <w:szCs w:val="220"/>
        </w:rPr>
        <w:t xml:space="preserve"> </w:t>
      </w:r>
      <w:r w:rsidRPr="00CF002F">
        <w:rPr>
          <w:rFonts w:ascii="Times New Roman" w:hAnsi="Times New Roman" w:cs="Times New Roman"/>
          <w:b/>
          <w:bCs/>
          <w:i/>
          <w:iCs/>
          <w:sz w:val="220"/>
          <w:szCs w:val="220"/>
        </w:rPr>
        <w:t>D</w:t>
      </w:r>
      <w:r w:rsidRPr="00CF002F">
        <w:rPr>
          <w:rFonts w:ascii="Times New Roman" w:hAnsi="Times New Roman" w:cs="Times New Roman"/>
          <w:b/>
          <w:bCs/>
          <w:i/>
          <w:iCs/>
          <w:sz w:val="144"/>
          <w:szCs w:val="144"/>
        </w:rPr>
        <w:t>ata</w:t>
      </w:r>
    </w:p>
    <w:p w:rsidR="00CF002F" w:rsidRDefault="00CF002F" w:rsidP="00CF002F">
      <w:pPr>
        <w:rPr>
          <w:rFonts w:ascii="Times New Roman" w:hAnsi="Times New Roman" w:cs="Times New Roman"/>
          <w:b/>
          <w:bCs/>
          <w:i/>
          <w:iCs/>
          <w:sz w:val="144"/>
          <w:szCs w:val="144"/>
        </w:rPr>
      </w:pPr>
      <w:r>
        <w:rPr>
          <w:rFonts w:ascii="Times New Roman" w:hAnsi="Times New Roman" w:cs="Times New Roman"/>
          <w:b/>
          <w:bCs/>
          <w:i/>
          <w:iCs/>
          <w:sz w:val="220"/>
          <w:szCs w:val="220"/>
        </w:rPr>
        <w:t xml:space="preserve">  </w:t>
      </w:r>
      <w:r w:rsidRPr="00CF002F">
        <w:rPr>
          <w:rFonts w:ascii="Times New Roman" w:hAnsi="Times New Roman" w:cs="Times New Roman"/>
          <w:b/>
          <w:bCs/>
          <w:i/>
          <w:iCs/>
          <w:sz w:val="220"/>
          <w:szCs w:val="220"/>
        </w:rPr>
        <w:t>C</w:t>
      </w:r>
      <w:r w:rsidRPr="00CF002F">
        <w:rPr>
          <w:rFonts w:ascii="Times New Roman" w:hAnsi="Times New Roman" w:cs="Times New Roman"/>
          <w:b/>
          <w:bCs/>
          <w:i/>
          <w:iCs/>
          <w:sz w:val="144"/>
          <w:szCs w:val="144"/>
        </w:rPr>
        <w:t>ollection</w:t>
      </w:r>
    </w:p>
    <w:p w:rsidR="00CF002F" w:rsidRDefault="00CF002F" w:rsidP="00CF002F">
      <w:pPr>
        <w:rPr>
          <w:rFonts w:ascii="Times New Roman" w:hAnsi="Times New Roman" w:cs="Times New Roman"/>
          <w:b/>
          <w:bCs/>
          <w:i/>
          <w:iCs/>
          <w:sz w:val="144"/>
          <w:szCs w:val="144"/>
        </w:rPr>
      </w:pPr>
      <w:r>
        <w:rPr>
          <w:rFonts w:ascii="Times New Roman" w:hAnsi="Times New Roman" w:cs="Times New Roman"/>
          <w:b/>
          <w:bCs/>
          <w:i/>
          <w:iCs/>
          <w:sz w:val="220"/>
          <w:szCs w:val="220"/>
        </w:rPr>
        <w:t xml:space="preserve">   </w:t>
      </w:r>
      <w:r w:rsidRPr="00CF002F">
        <w:rPr>
          <w:rFonts w:ascii="Times New Roman" w:hAnsi="Times New Roman" w:cs="Times New Roman"/>
          <w:b/>
          <w:bCs/>
          <w:i/>
          <w:iCs/>
          <w:sz w:val="220"/>
          <w:szCs w:val="220"/>
        </w:rPr>
        <w:t>T</w:t>
      </w:r>
      <w:r>
        <w:rPr>
          <w:rFonts w:ascii="Times New Roman" w:hAnsi="Times New Roman" w:cs="Times New Roman"/>
          <w:b/>
          <w:bCs/>
          <w:i/>
          <w:iCs/>
          <w:sz w:val="144"/>
          <w:szCs w:val="144"/>
        </w:rPr>
        <w:t>ools</w:t>
      </w:r>
    </w:p>
    <w:p w:rsidR="00CF002F" w:rsidRDefault="00CF002F" w:rsidP="00CF002F">
      <w:pPr>
        <w:rPr>
          <w:rFonts w:ascii="Times New Roman" w:hAnsi="Times New Roman" w:cs="Times New Roman"/>
          <w:b/>
          <w:bCs/>
          <w:i/>
          <w:iCs/>
          <w:sz w:val="144"/>
          <w:szCs w:val="144"/>
        </w:rPr>
      </w:pPr>
    </w:p>
    <w:p w:rsidR="00CF002F" w:rsidRPr="006D323E" w:rsidRDefault="00CF002F" w:rsidP="00CF002F">
      <w:pPr>
        <w:pStyle w:val="Heading1"/>
        <w:spacing w:line="240" w:lineRule="auto"/>
        <w:rPr>
          <w:rFonts w:ascii="Times New Roman" w:hAnsi="Times New Roman" w:cs="Times New Roman"/>
          <w:b/>
          <w:bCs/>
          <w:i/>
          <w:iCs/>
          <w:color w:val="auto"/>
          <w:sz w:val="24"/>
          <w:szCs w:val="24"/>
        </w:rPr>
      </w:pPr>
      <w:bookmarkStart w:id="32" w:name="_Toc513980727"/>
      <w:r w:rsidRPr="006D323E">
        <w:rPr>
          <w:rFonts w:ascii="Times New Roman" w:hAnsi="Times New Roman" w:cs="Times New Roman"/>
          <w:b/>
          <w:bCs/>
          <w:i/>
          <w:iCs/>
          <w:color w:val="auto"/>
          <w:sz w:val="24"/>
          <w:szCs w:val="24"/>
        </w:rPr>
        <w:lastRenderedPageBreak/>
        <w:t>4. Digital Data Collection</w:t>
      </w:r>
      <w:bookmarkEnd w:id="32"/>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 xml:space="preserve">It is a process of collecting data electronically through the use of existing technologies such as </w:t>
      </w:r>
      <w:r w:rsidRPr="000E6FCA">
        <w:rPr>
          <w:rFonts w:ascii="Times New Roman" w:hAnsi="Times New Roman" w:cs="Times New Roman"/>
          <w:sz w:val="24"/>
          <w:szCs w:val="24"/>
        </w:rPr>
        <w:t>computer</w:t>
      </w:r>
      <w:r w:rsidRPr="006D323E">
        <w:rPr>
          <w:rFonts w:ascii="Times New Roman" w:hAnsi="Times New Roman" w:cs="Times New Roman"/>
          <w:sz w:val="24"/>
          <w:szCs w:val="24"/>
        </w:rPr>
        <w:t xml:space="preserve">, smart phones, tablets and net-books. This process has gained a lot of interest from Monitoring &amp; Evaluation professionals and also researchers over the past decade. It is a step into the future because it allows for integration of data collection, data entry, </w:t>
      </w:r>
      <w:proofErr w:type="gramStart"/>
      <w:r w:rsidRPr="006D323E">
        <w:rPr>
          <w:rFonts w:ascii="Times New Roman" w:hAnsi="Times New Roman" w:cs="Times New Roman"/>
          <w:sz w:val="24"/>
          <w:szCs w:val="24"/>
        </w:rPr>
        <w:t>data</w:t>
      </w:r>
      <w:proofErr w:type="gramEnd"/>
      <w:r w:rsidRPr="006D323E">
        <w:rPr>
          <w:rFonts w:ascii="Times New Roman" w:hAnsi="Times New Roman" w:cs="Times New Roman"/>
          <w:sz w:val="24"/>
          <w:szCs w:val="24"/>
        </w:rPr>
        <w:t xml:space="preserve"> quality checks and data summarization much more efficiently over paper-pen based data collection process.  </w:t>
      </w:r>
    </w:p>
    <w:p w:rsidR="00CF002F" w:rsidRPr="00014026" w:rsidRDefault="00CF002F" w:rsidP="00CF002F">
      <w:pPr>
        <w:spacing w:line="240" w:lineRule="auto"/>
        <w:jc w:val="both"/>
        <w:rPr>
          <w:rFonts w:ascii="Times New Roman" w:hAnsi="Times New Roman" w:cs="Times New Roman"/>
          <w:b/>
          <w:i/>
          <w:sz w:val="24"/>
          <w:szCs w:val="24"/>
        </w:rPr>
      </w:pPr>
      <w:bookmarkStart w:id="33" w:name="_Toc513980728"/>
      <w:r w:rsidRPr="006D323E">
        <w:rPr>
          <w:rFonts w:ascii="Times New Roman" w:hAnsi="Times New Roman" w:cs="Times New Roman"/>
          <w:b/>
          <w:bCs/>
          <w:i/>
          <w:iCs/>
          <w:sz w:val="24"/>
          <w:szCs w:val="24"/>
        </w:rPr>
        <w:t>4.1 Necessities &amp; Benefits</w:t>
      </w:r>
      <w:bookmarkEnd w:id="33"/>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Digital data collection particularly through smartphones has gained momentum due to their ubiquity and increasing functionality. As of late 2013, rates of mobile phone penetration stood at 96% globally (128% in developed countries and 89% in developing countries). In India, the mobile connection rate is 87.99 per 100 citizens. Among mobile phone users in India, 33.4% use smartphone. So, it makes a valid case for utilizing widespread available technology as a tool for data collection. There are many benefits that entice professionals/organizations for resorting to digital data collection.</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b/>
          <w:i/>
          <w:sz w:val="24"/>
          <w:szCs w:val="24"/>
        </w:rPr>
        <w:t>Data quality:</w:t>
      </w:r>
      <w:r w:rsidRPr="006D323E">
        <w:rPr>
          <w:rFonts w:ascii="Times New Roman" w:hAnsi="Times New Roman" w:cs="Times New Roman"/>
          <w:sz w:val="24"/>
          <w:szCs w:val="24"/>
        </w:rPr>
        <w:t xml:space="preserve"> Digital data collection ensures enforcement of strict data collection measures, an important feature to control data quality. It is the most important reason why we should adopt digital data collection process. </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u w:val="single"/>
        </w:rPr>
        <w:t>Skip pattern</w:t>
      </w:r>
      <w:r w:rsidRPr="006D323E">
        <w:rPr>
          <w:rFonts w:ascii="Times New Roman" w:hAnsi="Times New Roman" w:cs="Times New Roman"/>
          <w:sz w:val="24"/>
          <w:szCs w:val="24"/>
        </w:rPr>
        <w:t xml:space="preserve"> – It can only be enforced on digital surveys, with a conditional question only appearing based on the response to a previous question. Example.</w:t>
      </w:r>
    </w:p>
    <w:p w:rsidR="00CF002F" w:rsidRPr="006D323E" w:rsidRDefault="00CF002F" w:rsidP="00CF002F">
      <w:pPr>
        <w:spacing w:line="240" w:lineRule="auto"/>
        <w:ind w:firstLine="720"/>
        <w:jc w:val="both"/>
        <w:rPr>
          <w:rFonts w:ascii="Times New Roman" w:hAnsi="Times New Roman" w:cs="Times New Roman"/>
          <w:i/>
          <w:sz w:val="24"/>
          <w:szCs w:val="24"/>
        </w:rPr>
      </w:pPr>
      <w:r w:rsidRPr="006D323E">
        <w:rPr>
          <w:rFonts w:ascii="Times New Roman" w:hAnsi="Times New Roman" w:cs="Times New Roman"/>
          <w:i/>
          <w:sz w:val="24"/>
          <w:szCs w:val="24"/>
        </w:rPr>
        <w:t>Do you own any land? [ ] Yes / [ ] No</w:t>
      </w:r>
    </w:p>
    <w:p w:rsidR="00CF002F" w:rsidRPr="006D323E" w:rsidRDefault="00CF002F" w:rsidP="00CF002F">
      <w:pPr>
        <w:spacing w:line="240" w:lineRule="auto"/>
        <w:ind w:firstLine="720"/>
        <w:jc w:val="both"/>
        <w:rPr>
          <w:rFonts w:ascii="Times New Roman" w:hAnsi="Times New Roman" w:cs="Times New Roman"/>
          <w:i/>
          <w:sz w:val="24"/>
          <w:szCs w:val="24"/>
        </w:rPr>
      </w:pPr>
      <w:r w:rsidRPr="006D323E">
        <w:rPr>
          <w:rFonts w:ascii="Times New Roman" w:hAnsi="Times New Roman" w:cs="Times New Roman"/>
          <w:i/>
          <w:sz w:val="24"/>
          <w:szCs w:val="24"/>
        </w:rPr>
        <w:t xml:space="preserve">How many acres [Number Entry_____] </w:t>
      </w:r>
    </w:p>
    <w:p w:rsidR="00CF002F" w:rsidRPr="006D323E" w:rsidRDefault="00CF002F" w:rsidP="00CF002F">
      <w:pPr>
        <w:spacing w:line="240" w:lineRule="auto"/>
        <w:jc w:val="both"/>
        <w:rPr>
          <w:rFonts w:ascii="Times New Roman" w:hAnsi="Times New Roman" w:cs="Times New Roman"/>
          <w:i/>
          <w:sz w:val="24"/>
          <w:szCs w:val="24"/>
        </w:rPr>
      </w:pPr>
      <w:r w:rsidRPr="006D323E">
        <w:rPr>
          <w:rFonts w:ascii="Times New Roman" w:hAnsi="Times New Roman" w:cs="Times New Roman"/>
          <w:i/>
          <w:sz w:val="24"/>
          <w:szCs w:val="24"/>
        </w:rPr>
        <w:t>{This question will only appear on the screen if the answer to the previous question is “yes”}</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Such skip pattern questions become difficult on paper based surveys as enumerators have to spend time checking whether the following question(s) are relevant or not based on response of preceding question. Data quality in this case becomes dependent on enumerator skills and keenness, leaving plenty of room for data entry error.</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u w:val="single"/>
        </w:rPr>
        <w:t>Entry limits</w:t>
      </w:r>
      <w:r w:rsidRPr="006D323E">
        <w:rPr>
          <w:rFonts w:ascii="Times New Roman" w:hAnsi="Times New Roman" w:cs="Times New Roman"/>
          <w:sz w:val="24"/>
          <w:szCs w:val="24"/>
        </w:rPr>
        <w:t xml:space="preserve"> – It is possible to restrict entries, by having minimum and maximum values. For example, when recording the ages of children in a household survey, say for children between 0 and 5 years, one can restrict age entry to a maximum of 5. Any entry above 5 is therefore rejected. Similarly, for mobile numbers a maximum limit of 10 digits can be enforced. </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u w:val="single"/>
        </w:rPr>
        <w:t>Type questions</w:t>
      </w:r>
      <w:r w:rsidRPr="006D323E">
        <w:rPr>
          <w:rFonts w:ascii="Times New Roman" w:hAnsi="Times New Roman" w:cs="Times New Roman"/>
          <w:sz w:val="24"/>
          <w:szCs w:val="24"/>
        </w:rPr>
        <w:t xml:space="preserve"> – Digital data collection ensures that entries are done in the correct format (numeric entries, alpha-numeric entries and date entries) to avoid undesirable responses, For instance, a text response to a numeric question. </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u w:val="single"/>
        </w:rPr>
        <w:t>Calculations</w:t>
      </w:r>
      <w:r w:rsidRPr="006D323E">
        <w:rPr>
          <w:rFonts w:ascii="Times New Roman" w:hAnsi="Times New Roman" w:cs="Times New Roman"/>
          <w:sz w:val="24"/>
          <w:szCs w:val="24"/>
        </w:rPr>
        <w:t xml:space="preserve"> – Using built-in commands, ODK is able to undertake complex calculations such as land unit conversions or yield conversions from local units into standardized units in microseconds, thereby reducing the burden of calculations from the enumerator and avoiding potential error. </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u w:val="single"/>
        </w:rPr>
        <w:t>Optional vs mandatory questions</w:t>
      </w:r>
      <w:r w:rsidRPr="006D323E">
        <w:rPr>
          <w:rFonts w:ascii="Times New Roman" w:hAnsi="Times New Roman" w:cs="Times New Roman"/>
          <w:sz w:val="24"/>
          <w:szCs w:val="24"/>
        </w:rPr>
        <w:t xml:space="preserve"> – With this feature, the researcher does not miss responses to questions that are considered essential for the survey. This type of options during data collection ensures that enumerator doesn’t miss mandatory questions and at the same time allows them </w:t>
      </w:r>
      <w:r w:rsidRPr="006D323E">
        <w:rPr>
          <w:rFonts w:ascii="Times New Roman" w:hAnsi="Times New Roman" w:cs="Times New Roman"/>
          <w:sz w:val="24"/>
          <w:szCs w:val="24"/>
        </w:rPr>
        <w:lastRenderedPageBreak/>
        <w:t>freedom for optional questions. This means that the data available for analysis is usually pretty clean and ready for analysis.</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b/>
          <w:i/>
          <w:sz w:val="24"/>
          <w:szCs w:val="24"/>
        </w:rPr>
        <w:t>Time:</w:t>
      </w:r>
      <w:r w:rsidRPr="006D323E">
        <w:rPr>
          <w:rFonts w:ascii="Times New Roman" w:hAnsi="Times New Roman" w:cs="Times New Roman"/>
          <w:sz w:val="24"/>
          <w:szCs w:val="24"/>
        </w:rPr>
        <w:t xml:space="preserve"> Digital process is time-saving primarily because it completely cuts out data entry operation. One day of data entry per month translates into 2 months of data entry for a 5 year programme. Data collection using paper and pen method is comparatively a lengthy and error-prone process. Figures 1a &amp; 1b show the steps required for conventional paper based and digital data collection process.</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noProof/>
          <w:sz w:val="24"/>
          <w:szCs w:val="24"/>
          <w:lang w:val="en-US" w:bidi="hi-IN"/>
        </w:rPr>
        <w:drawing>
          <wp:anchor distT="0" distB="0" distL="114300" distR="114300" simplePos="0" relativeHeight="251693056" behindDoc="0" locked="0" layoutInCell="1" allowOverlap="1" wp14:anchorId="1EC64F83" wp14:editId="38E509B7">
            <wp:simplePos x="0" y="0"/>
            <wp:positionH relativeFrom="column">
              <wp:posOffset>228600</wp:posOffset>
            </wp:positionH>
            <wp:positionV relativeFrom="paragraph">
              <wp:posOffset>-104775</wp:posOffset>
            </wp:positionV>
            <wp:extent cx="5267960" cy="2714625"/>
            <wp:effectExtent l="0" t="0" r="8890" b="9525"/>
            <wp:wrapThrough wrapText="bothSides">
              <wp:wrapPolygon edited="0">
                <wp:start x="0" y="0"/>
                <wp:lineTo x="0" y="21524"/>
                <wp:lineTo x="21558" y="21524"/>
                <wp:lineTo x="2155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960" cy="2714625"/>
                    </a:xfrm>
                    <a:prstGeom prst="rect">
                      <a:avLst/>
                    </a:prstGeom>
                    <a:noFill/>
                  </pic:spPr>
                </pic:pic>
              </a:graphicData>
            </a:graphic>
          </wp:anchor>
        </w:drawing>
      </w:r>
    </w:p>
    <w:p w:rsidR="00CF002F" w:rsidRPr="006D323E" w:rsidRDefault="00CF002F" w:rsidP="00CF002F">
      <w:pPr>
        <w:spacing w:line="240" w:lineRule="auto"/>
        <w:jc w:val="both"/>
        <w:rPr>
          <w:rFonts w:ascii="Times New Roman" w:hAnsi="Times New Roman" w:cs="Times New Roman"/>
          <w:b/>
          <w:i/>
          <w:sz w:val="24"/>
          <w:szCs w:val="24"/>
        </w:rPr>
      </w:pPr>
      <w:bookmarkStart w:id="34" w:name="_GoBack"/>
      <w:bookmarkEnd w:id="34"/>
    </w:p>
    <w:p w:rsidR="00CF002F" w:rsidRPr="006D323E" w:rsidRDefault="00CF002F" w:rsidP="00CF002F">
      <w:pPr>
        <w:spacing w:line="240" w:lineRule="auto"/>
        <w:jc w:val="both"/>
        <w:rPr>
          <w:rFonts w:ascii="Times New Roman" w:hAnsi="Times New Roman" w:cs="Times New Roman"/>
          <w:b/>
          <w:i/>
          <w:sz w:val="24"/>
          <w:szCs w:val="24"/>
        </w:rPr>
      </w:pPr>
      <w:r w:rsidRPr="006D323E">
        <w:rPr>
          <w:rFonts w:ascii="Times New Roman" w:hAnsi="Times New Roman" w:cs="Times New Roman"/>
          <w:b/>
          <w:i/>
          <w:noProof/>
          <w:sz w:val="24"/>
          <w:szCs w:val="24"/>
          <w:lang w:val="en-US" w:bidi="hi-IN"/>
        </w:rPr>
        <w:drawing>
          <wp:anchor distT="0" distB="0" distL="114300" distR="114300" simplePos="0" relativeHeight="251682816" behindDoc="0" locked="0" layoutInCell="1" allowOverlap="1" wp14:anchorId="45B28301" wp14:editId="6C5888D0">
            <wp:simplePos x="0" y="0"/>
            <wp:positionH relativeFrom="column">
              <wp:posOffset>228600</wp:posOffset>
            </wp:positionH>
            <wp:positionV relativeFrom="paragraph">
              <wp:posOffset>351790</wp:posOffset>
            </wp:positionV>
            <wp:extent cx="5086350" cy="2621054"/>
            <wp:effectExtent l="0" t="0" r="0" b="8255"/>
            <wp:wrapThrough wrapText="bothSides">
              <wp:wrapPolygon edited="0">
                <wp:start x="0" y="0"/>
                <wp:lineTo x="0" y="21511"/>
                <wp:lineTo x="21519" y="21511"/>
                <wp:lineTo x="2151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350" cy="2621054"/>
                    </a:xfrm>
                    <a:prstGeom prst="rect">
                      <a:avLst/>
                    </a:prstGeom>
                    <a:noFill/>
                  </pic:spPr>
                </pic:pic>
              </a:graphicData>
            </a:graphic>
          </wp:anchor>
        </w:drawing>
      </w:r>
      <w:r w:rsidRPr="006D323E">
        <w:rPr>
          <w:rFonts w:ascii="Times New Roman" w:hAnsi="Times New Roman" w:cs="Times New Roman"/>
          <w:b/>
          <w:i/>
          <w:sz w:val="24"/>
          <w:szCs w:val="24"/>
        </w:rPr>
        <w:t>Fig. 1a – Steps required for paper based data collection</w:t>
      </w:r>
    </w:p>
    <w:p w:rsidR="00CF002F" w:rsidRPr="006D323E" w:rsidRDefault="00CF002F" w:rsidP="00CF002F">
      <w:pPr>
        <w:spacing w:line="240" w:lineRule="auto"/>
        <w:jc w:val="both"/>
        <w:rPr>
          <w:rFonts w:ascii="Times New Roman" w:hAnsi="Times New Roman" w:cs="Times New Roman"/>
          <w:b/>
          <w:i/>
          <w:sz w:val="24"/>
          <w:szCs w:val="24"/>
        </w:rPr>
      </w:pPr>
    </w:p>
    <w:p w:rsidR="00CF002F" w:rsidRPr="006D323E" w:rsidRDefault="00CF002F" w:rsidP="00CF002F">
      <w:pPr>
        <w:spacing w:line="240" w:lineRule="auto"/>
        <w:jc w:val="both"/>
        <w:rPr>
          <w:rFonts w:ascii="Times New Roman" w:hAnsi="Times New Roman" w:cs="Times New Roman"/>
          <w:b/>
          <w:i/>
          <w:sz w:val="24"/>
          <w:szCs w:val="24"/>
        </w:rPr>
      </w:pPr>
    </w:p>
    <w:p w:rsidR="00CF002F" w:rsidRPr="006D323E" w:rsidRDefault="00CF002F" w:rsidP="00CF002F">
      <w:pPr>
        <w:spacing w:line="240" w:lineRule="auto"/>
        <w:jc w:val="both"/>
        <w:rPr>
          <w:rFonts w:ascii="Times New Roman" w:hAnsi="Times New Roman" w:cs="Times New Roman"/>
          <w:b/>
          <w:i/>
          <w:sz w:val="24"/>
          <w:szCs w:val="24"/>
        </w:rPr>
      </w:pPr>
    </w:p>
    <w:p w:rsidR="00CF002F" w:rsidRPr="006D323E" w:rsidRDefault="00CF002F" w:rsidP="00CF002F">
      <w:pPr>
        <w:spacing w:line="240" w:lineRule="auto"/>
        <w:jc w:val="both"/>
        <w:rPr>
          <w:rFonts w:ascii="Times New Roman" w:hAnsi="Times New Roman" w:cs="Times New Roman"/>
          <w:b/>
          <w:i/>
          <w:sz w:val="24"/>
          <w:szCs w:val="24"/>
        </w:rPr>
      </w:pPr>
    </w:p>
    <w:p w:rsidR="00CF002F" w:rsidRPr="006D323E" w:rsidRDefault="00CF002F" w:rsidP="00CF002F">
      <w:pPr>
        <w:spacing w:line="240" w:lineRule="auto"/>
        <w:jc w:val="both"/>
        <w:rPr>
          <w:rFonts w:ascii="Times New Roman" w:hAnsi="Times New Roman" w:cs="Times New Roman"/>
          <w:b/>
          <w:i/>
          <w:sz w:val="24"/>
          <w:szCs w:val="24"/>
        </w:rPr>
      </w:pPr>
    </w:p>
    <w:p w:rsidR="00CF002F" w:rsidRPr="006D323E" w:rsidRDefault="00CF002F" w:rsidP="00CF002F">
      <w:pPr>
        <w:spacing w:line="240" w:lineRule="auto"/>
        <w:jc w:val="both"/>
        <w:rPr>
          <w:rFonts w:ascii="Times New Roman" w:hAnsi="Times New Roman" w:cs="Times New Roman"/>
          <w:b/>
          <w:i/>
          <w:sz w:val="24"/>
          <w:szCs w:val="24"/>
        </w:rPr>
      </w:pPr>
    </w:p>
    <w:p w:rsidR="00CF002F" w:rsidRPr="006D323E" w:rsidRDefault="00CF002F" w:rsidP="00CF002F">
      <w:pPr>
        <w:spacing w:line="240" w:lineRule="auto"/>
        <w:jc w:val="both"/>
        <w:rPr>
          <w:rFonts w:ascii="Times New Roman" w:hAnsi="Times New Roman" w:cs="Times New Roman"/>
          <w:b/>
          <w:i/>
          <w:sz w:val="24"/>
          <w:szCs w:val="24"/>
        </w:rPr>
      </w:pPr>
    </w:p>
    <w:p w:rsidR="00CF002F" w:rsidRPr="006D323E" w:rsidRDefault="00CF002F" w:rsidP="00CF002F">
      <w:pPr>
        <w:spacing w:line="240" w:lineRule="auto"/>
        <w:jc w:val="both"/>
        <w:rPr>
          <w:rFonts w:ascii="Times New Roman" w:hAnsi="Times New Roman" w:cs="Times New Roman"/>
          <w:b/>
          <w:i/>
          <w:sz w:val="24"/>
          <w:szCs w:val="24"/>
        </w:rPr>
      </w:pPr>
    </w:p>
    <w:p w:rsidR="00CF002F" w:rsidRDefault="00CF002F" w:rsidP="00CF002F">
      <w:pPr>
        <w:spacing w:line="240" w:lineRule="auto"/>
        <w:jc w:val="both"/>
        <w:rPr>
          <w:rFonts w:ascii="Times New Roman" w:hAnsi="Times New Roman" w:cs="Times New Roman"/>
          <w:b/>
          <w:i/>
          <w:sz w:val="24"/>
          <w:szCs w:val="24"/>
        </w:rPr>
      </w:pPr>
    </w:p>
    <w:p w:rsidR="00CF002F" w:rsidRDefault="00CF002F" w:rsidP="00CF002F">
      <w:pPr>
        <w:spacing w:line="240" w:lineRule="auto"/>
        <w:jc w:val="both"/>
        <w:rPr>
          <w:rFonts w:ascii="Times New Roman" w:hAnsi="Times New Roman" w:cs="Times New Roman"/>
          <w:b/>
          <w:i/>
          <w:sz w:val="24"/>
          <w:szCs w:val="24"/>
        </w:rPr>
      </w:pPr>
    </w:p>
    <w:p w:rsidR="00CF002F" w:rsidRPr="006D323E" w:rsidRDefault="00CF002F" w:rsidP="00CF002F">
      <w:pPr>
        <w:spacing w:line="240" w:lineRule="auto"/>
        <w:jc w:val="both"/>
        <w:rPr>
          <w:rFonts w:ascii="Times New Roman" w:hAnsi="Times New Roman" w:cs="Times New Roman"/>
          <w:b/>
          <w:i/>
          <w:sz w:val="24"/>
          <w:szCs w:val="24"/>
        </w:rPr>
      </w:pPr>
      <w:r w:rsidRPr="006D323E">
        <w:rPr>
          <w:rFonts w:ascii="Times New Roman" w:hAnsi="Times New Roman" w:cs="Times New Roman"/>
          <w:b/>
          <w:i/>
          <w:sz w:val="24"/>
          <w:szCs w:val="24"/>
        </w:rPr>
        <w:t>Fig. 1b – Steps required for digital data collection</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b/>
          <w:i/>
          <w:sz w:val="24"/>
          <w:szCs w:val="24"/>
        </w:rPr>
        <w:lastRenderedPageBreak/>
        <w:t>Data storage and retrieval:</w:t>
      </w:r>
      <w:r w:rsidRPr="006D323E">
        <w:rPr>
          <w:rFonts w:ascii="Times New Roman" w:hAnsi="Times New Roman" w:cs="Times New Roman"/>
          <w:sz w:val="24"/>
          <w:szCs w:val="24"/>
        </w:rPr>
        <w:t xml:space="preserve"> Data that is collected digitally is free from regular damage, as opposed to paper-based surveys which can be easily destroyed by water, rain, fires among others. Data is usually freely accessible for download since it is stored in the server. For most digital data collection software, internet access is not required during the process of data collection, but only for sending the data to the server. </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b/>
          <w:i/>
          <w:sz w:val="24"/>
          <w:szCs w:val="24"/>
        </w:rPr>
        <w:t>Geo-tagging of samples:</w:t>
      </w:r>
      <w:r w:rsidRPr="006D323E">
        <w:rPr>
          <w:rFonts w:ascii="Times New Roman" w:hAnsi="Times New Roman" w:cs="Times New Roman"/>
          <w:sz w:val="24"/>
          <w:szCs w:val="24"/>
        </w:rPr>
        <w:t xml:space="preserve"> Digital data collection platforms allow for collection of GPS coordinates of the observation units (e.g. farm households or plots) ensuring that it is possible to link attribute data to their corresponding spatial data. Units geo-tagged can be used for better targeting of project interventions vis-a-vis available infrastructure.</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b/>
          <w:i/>
          <w:sz w:val="24"/>
          <w:szCs w:val="24"/>
        </w:rPr>
        <w:t>Environmental conservation issues:</w:t>
      </w:r>
      <w:r w:rsidRPr="006D323E">
        <w:rPr>
          <w:rFonts w:ascii="Times New Roman" w:hAnsi="Times New Roman" w:cs="Times New Roman"/>
          <w:sz w:val="24"/>
          <w:szCs w:val="24"/>
        </w:rPr>
        <w:t xml:space="preserve"> Needless to say, paper comes from trees, and the less paper we use, the better it is for the environment.</w:t>
      </w:r>
    </w:p>
    <w:p w:rsidR="00CF002F" w:rsidRPr="006D323E" w:rsidRDefault="00CF002F" w:rsidP="00CF002F">
      <w:pPr>
        <w:pStyle w:val="Heading2"/>
        <w:spacing w:line="240" w:lineRule="auto"/>
        <w:rPr>
          <w:rFonts w:ascii="Times New Roman" w:hAnsi="Times New Roman" w:cs="Times New Roman"/>
          <w:b/>
          <w:bCs/>
          <w:color w:val="auto"/>
          <w:sz w:val="24"/>
          <w:szCs w:val="24"/>
        </w:rPr>
      </w:pPr>
      <w:bookmarkStart w:id="35" w:name="_Toc513980729"/>
      <w:r w:rsidRPr="006D323E">
        <w:rPr>
          <w:rFonts w:ascii="Times New Roman" w:hAnsi="Times New Roman" w:cs="Times New Roman"/>
          <w:b/>
          <w:bCs/>
          <w:color w:val="auto"/>
          <w:sz w:val="24"/>
          <w:szCs w:val="24"/>
        </w:rPr>
        <w:t>4.2 Available Tools &amp; Platforms</w:t>
      </w:r>
      <w:bookmarkEnd w:id="35"/>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 xml:space="preserve">As the number of smart devices in use grows, the amount of data collected digitally is multiplying exponentially. The size of the digital data universe will increase 40 percent each year into the next decade. Keeping this growth trend in mind, many developers have come up to provide solutions for digital data collection. </w:t>
      </w:r>
      <w:r w:rsidRPr="00B81853">
        <w:rPr>
          <w:rFonts w:ascii="Times New Roman" w:hAnsi="Times New Roman" w:cs="Times New Roman"/>
          <w:sz w:val="24"/>
          <w:szCs w:val="24"/>
        </w:rPr>
        <w:t>One such tool is web based system. Forms are developed within the website or web portal to collect data from the intended users with scope of proper validation of the entered data. Data can be captured either in online or offline mode (a template in excel can be provided to download and fill). However, internet connectivity with required bandwidth is must to upload information in the server. With the growing number of smart phone users, apps are increasingly become popular as a medium of data exchange in today’s world of digital communication.</w:t>
      </w:r>
      <w:r w:rsidRPr="006D323E">
        <w:rPr>
          <w:rFonts w:ascii="Times New Roman" w:hAnsi="Times New Roman" w:cs="Times New Roman"/>
          <w:sz w:val="24"/>
          <w:szCs w:val="24"/>
        </w:rPr>
        <w:t xml:space="preserve">  Hundreds of apps are already available now, each with its own set of benefits and shortcomings. </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i/>
          <w:noProof/>
          <w:sz w:val="24"/>
          <w:szCs w:val="24"/>
          <w:lang w:val="en-US" w:bidi="hi-IN"/>
        </w:rPr>
        <w:drawing>
          <wp:anchor distT="0" distB="0" distL="114300" distR="114300" simplePos="0" relativeHeight="251679744" behindDoc="0" locked="0" layoutInCell="1" allowOverlap="1" wp14:anchorId="1B859065" wp14:editId="6E013DD8">
            <wp:simplePos x="0" y="0"/>
            <wp:positionH relativeFrom="column">
              <wp:posOffset>3819525</wp:posOffset>
            </wp:positionH>
            <wp:positionV relativeFrom="paragraph">
              <wp:posOffset>96520</wp:posOffset>
            </wp:positionV>
            <wp:extent cx="1714500" cy="2536190"/>
            <wp:effectExtent l="0" t="0" r="0" b="0"/>
            <wp:wrapThrough wrapText="bothSides">
              <wp:wrapPolygon edited="0">
                <wp:start x="0" y="0"/>
                <wp:lineTo x="0" y="21416"/>
                <wp:lineTo x="21360" y="21416"/>
                <wp:lineTo x="21360" y="0"/>
                <wp:lineTo x="0" y="0"/>
              </wp:wrapPolygon>
            </wp:wrapThrough>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15" cstate="print">
                      <a:extLst>
                        <a:ext uri="{28A0092B-C50C-407E-A947-70E740481C1C}">
                          <a14:useLocalDpi xmlns:a14="http://schemas.microsoft.com/office/drawing/2010/main" val="0"/>
                        </a:ext>
                      </a:extLst>
                    </a:blip>
                    <a:srcRect l="11016" t="9048" r="11414" b="26319"/>
                    <a:stretch/>
                  </pic:blipFill>
                  <pic:spPr bwMode="auto">
                    <a:xfrm>
                      <a:off x="0" y="0"/>
                      <a:ext cx="1714500" cy="2536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23E">
        <w:rPr>
          <w:rFonts w:ascii="Times New Roman" w:hAnsi="Times New Roman" w:cs="Times New Roman"/>
          <w:noProof/>
          <w:sz w:val="24"/>
          <w:szCs w:val="24"/>
          <w:lang w:val="en-US" w:bidi="hi-IN"/>
        </w:rPr>
        <w:drawing>
          <wp:anchor distT="0" distB="0" distL="114300" distR="114300" simplePos="0" relativeHeight="251667456" behindDoc="0" locked="0" layoutInCell="1" allowOverlap="1" wp14:anchorId="40AE686D" wp14:editId="7DE8F93B">
            <wp:simplePos x="0" y="0"/>
            <wp:positionH relativeFrom="column">
              <wp:posOffset>1952625</wp:posOffset>
            </wp:positionH>
            <wp:positionV relativeFrom="paragraph">
              <wp:posOffset>62230</wp:posOffset>
            </wp:positionV>
            <wp:extent cx="1479550" cy="2987040"/>
            <wp:effectExtent l="0" t="0" r="6350" b="3810"/>
            <wp:wrapThrough wrapText="bothSides">
              <wp:wrapPolygon edited="0">
                <wp:start x="0" y="0"/>
                <wp:lineTo x="0" y="21490"/>
                <wp:lineTo x="21415" y="21490"/>
                <wp:lineTo x="21415" y="0"/>
                <wp:lineTo x="0" y="0"/>
              </wp:wrapPolygon>
            </wp:wrapThrough>
            <wp:docPr id="15" name="Picture 15" descr="Image result for mag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agpi"/>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075" t="3308" r="23262" b="3306"/>
                    <a:stretch/>
                  </pic:blipFill>
                  <pic:spPr bwMode="auto">
                    <a:xfrm>
                      <a:off x="0" y="0"/>
                      <a:ext cx="1479550" cy="2987040"/>
                    </a:xfrm>
                    <a:prstGeom prst="rect">
                      <a:avLst/>
                    </a:prstGeom>
                    <a:noFill/>
                    <a:ln>
                      <a:noFill/>
                    </a:ln>
                    <a:extLst>
                      <a:ext uri="{53640926-AAD7-44D8-BBD7-CCE9431645EC}">
                        <a14:shadowObscured xmlns:a14="http://schemas.microsoft.com/office/drawing/2010/main"/>
                      </a:ext>
                    </a:extLst>
                  </pic:spPr>
                </pic:pic>
              </a:graphicData>
            </a:graphic>
          </wp:anchor>
        </w:drawing>
      </w:r>
      <w:r w:rsidRPr="006D323E">
        <w:rPr>
          <w:rFonts w:ascii="Times New Roman" w:hAnsi="Times New Roman" w:cs="Times New Roman"/>
          <w:noProof/>
          <w:sz w:val="24"/>
          <w:szCs w:val="24"/>
          <w:lang w:val="en-US" w:bidi="hi-IN"/>
        </w:rPr>
        <w:drawing>
          <wp:anchor distT="0" distB="0" distL="114300" distR="114300" simplePos="0" relativeHeight="251694080" behindDoc="0" locked="0" layoutInCell="1" allowOverlap="1" wp14:anchorId="6DAE5241" wp14:editId="53967156">
            <wp:simplePos x="0" y="0"/>
            <wp:positionH relativeFrom="column">
              <wp:posOffset>47625</wp:posOffset>
            </wp:positionH>
            <wp:positionV relativeFrom="paragraph">
              <wp:posOffset>5080</wp:posOffset>
            </wp:positionV>
            <wp:extent cx="1541780" cy="3076575"/>
            <wp:effectExtent l="0" t="0" r="1270" b="9525"/>
            <wp:wrapThrough wrapText="bothSides">
              <wp:wrapPolygon edited="0">
                <wp:start x="0" y="0"/>
                <wp:lineTo x="0" y="21533"/>
                <wp:lineTo x="21351" y="21533"/>
                <wp:lineTo x="21351" y="0"/>
                <wp:lineTo x="0" y="0"/>
              </wp:wrapPolygon>
            </wp:wrapThrough>
            <wp:docPr id="5" name="Picture 5" descr="Image result for COMM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MCA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1780" cy="3076575"/>
                    </a:xfrm>
                    <a:prstGeom prst="rect">
                      <a:avLst/>
                    </a:prstGeom>
                    <a:noFill/>
                    <a:ln>
                      <a:noFill/>
                    </a:ln>
                  </pic:spPr>
                </pic:pic>
              </a:graphicData>
            </a:graphic>
          </wp:anchor>
        </w:drawing>
      </w:r>
      <w:r w:rsidRPr="006D323E">
        <w:rPr>
          <w:rFonts w:ascii="Times New Roman" w:hAnsi="Times New Roman" w:cs="Times New Roman"/>
          <w:noProof/>
          <w:sz w:val="24"/>
          <w:szCs w:val="24"/>
          <w:lang w:eastAsia="en-IN" w:bidi="hi-IN"/>
        </w:rPr>
        <w:t xml:space="preserve"> </w:t>
      </w:r>
    </w:p>
    <w:p w:rsidR="00CF002F" w:rsidRPr="006D323E" w:rsidRDefault="00CF002F" w:rsidP="00CF002F">
      <w:pPr>
        <w:spacing w:line="240" w:lineRule="auto"/>
        <w:jc w:val="both"/>
        <w:rPr>
          <w:rFonts w:ascii="Times New Roman" w:hAnsi="Times New Roman" w:cs="Times New Roman"/>
          <w:i/>
          <w:sz w:val="24"/>
          <w:szCs w:val="24"/>
        </w:rPr>
      </w:pPr>
    </w:p>
    <w:p w:rsidR="00CF002F" w:rsidRPr="006D323E" w:rsidRDefault="00CF002F" w:rsidP="00CF002F">
      <w:pPr>
        <w:spacing w:line="240" w:lineRule="auto"/>
        <w:jc w:val="both"/>
        <w:rPr>
          <w:rFonts w:ascii="Times New Roman" w:hAnsi="Times New Roman" w:cs="Times New Roman"/>
          <w:i/>
          <w:sz w:val="24"/>
          <w:szCs w:val="24"/>
        </w:rPr>
      </w:pPr>
    </w:p>
    <w:p w:rsidR="00CF002F" w:rsidRPr="006D323E" w:rsidRDefault="00CF002F" w:rsidP="00CF002F">
      <w:pPr>
        <w:spacing w:line="240" w:lineRule="auto"/>
        <w:jc w:val="both"/>
        <w:rPr>
          <w:rFonts w:ascii="Times New Roman" w:hAnsi="Times New Roman" w:cs="Times New Roman"/>
          <w:i/>
          <w:sz w:val="24"/>
          <w:szCs w:val="24"/>
        </w:rPr>
      </w:pPr>
      <w:r w:rsidRPr="006D323E">
        <w:rPr>
          <w:rFonts w:ascii="Times New Roman" w:hAnsi="Times New Roman" w:cs="Times New Roman"/>
          <w:i/>
          <w:noProof/>
          <w:sz w:val="24"/>
          <w:szCs w:val="24"/>
          <w:lang w:val="en-US" w:bidi="hi-IN"/>
        </w:rPr>
        <w:drawing>
          <wp:anchor distT="0" distB="0" distL="114300" distR="114300" simplePos="0" relativeHeight="251688960" behindDoc="0" locked="0" layoutInCell="1" allowOverlap="1" wp14:anchorId="4D86D578" wp14:editId="48B845A5">
            <wp:simplePos x="0" y="0"/>
            <wp:positionH relativeFrom="margin">
              <wp:posOffset>3971925</wp:posOffset>
            </wp:positionH>
            <wp:positionV relativeFrom="paragraph">
              <wp:posOffset>77470</wp:posOffset>
            </wp:positionV>
            <wp:extent cx="1352550" cy="450850"/>
            <wp:effectExtent l="19050" t="19050" r="19050" b="25400"/>
            <wp:wrapThrough wrapText="bothSides">
              <wp:wrapPolygon edited="0">
                <wp:start x="-304" y="-913"/>
                <wp:lineTo x="-304" y="21904"/>
                <wp:lineTo x="21600" y="21904"/>
                <wp:lineTo x="21600" y="-913"/>
                <wp:lineTo x="-304" y="-913"/>
              </wp:wrapPolygon>
            </wp:wrapThrough>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8" cstate="print">
                      <a:extLst>
                        <a:ext uri="{28A0092B-C50C-407E-A947-70E740481C1C}">
                          <a14:useLocalDpi xmlns:a14="http://schemas.microsoft.com/office/drawing/2010/main" val="0"/>
                        </a:ext>
                      </a:extLst>
                    </a:blip>
                    <a:srcRect t="25796" b="31210"/>
                    <a:stretch/>
                  </pic:blipFill>
                  <pic:spPr bwMode="auto">
                    <a:xfrm>
                      <a:off x="0" y="0"/>
                      <a:ext cx="1352550" cy="4508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CF002F" w:rsidRPr="006D323E" w:rsidRDefault="00CF002F" w:rsidP="00CF002F">
      <w:pPr>
        <w:spacing w:line="240" w:lineRule="auto"/>
        <w:jc w:val="both"/>
        <w:rPr>
          <w:rFonts w:ascii="Times New Roman" w:hAnsi="Times New Roman" w:cs="Times New Roman"/>
          <w:sz w:val="24"/>
          <w:szCs w:val="24"/>
        </w:rPr>
      </w:pPr>
    </w:p>
    <w:p w:rsidR="0054768A" w:rsidRDefault="0054768A" w:rsidP="00CF002F">
      <w:pPr>
        <w:spacing w:line="240" w:lineRule="auto"/>
        <w:jc w:val="both"/>
        <w:rPr>
          <w:rFonts w:ascii="Times New Roman" w:hAnsi="Times New Roman" w:cs="Times New Roman"/>
          <w:sz w:val="24"/>
          <w:szCs w:val="24"/>
        </w:rPr>
      </w:pPr>
    </w:p>
    <w:p w:rsidR="0054768A" w:rsidRDefault="0054768A" w:rsidP="00CF002F">
      <w:pPr>
        <w:spacing w:line="240" w:lineRule="auto"/>
        <w:jc w:val="both"/>
        <w:rPr>
          <w:rFonts w:ascii="Times New Roman" w:hAnsi="Times New Roman" w:cs="Times New Roman"/>
          <w:sz w:val="24"/>
          <w:szCs w:val="24"/>
        </w:rPr>
      </w:pPr>
    </w:p>
    <w:p w:rsidR="0054768A" w:rsidRDefault="0054768A" w:rsidP="00CF002F">
      <w:pPr>
        <w:spacing w:line="240" w:lineRule="auto"/>
        <w:jc w:val="both"/>
        <w:rPr>
          <w:rFonts w:ascii="Times New Roman" w:hAnsi="Times New Roman" w:cs="Times New Roman"/>
          <w:sz w:val="24"/>
          <w:szCs w:val="24"/>
        </w:rPr>
      </w:pPr>
    </w:p>
    <w:p w:rsidR="0054768A" w:rsidRDefault="0054768A" w:rsidP="00CF002F">
      <w:pPr>
        <w:spacing w:line="240" w:lineRule="auto"/>
        <w:jc w:val="both"/>
        <w:rPr>
          <w:rFonts w:ascii="Times New Roman" w:hAnsi="Times New Roman" w:cs="Times New Roman"/>
          <w:sz w:val="24"/>
          <w:szCs w:val="24"/>
        </w:rPr>
      </w:pPr>
    </w:p>
    <w:p w:rsidR="0054768A" w:rsidRDefault="0054768A" w:rsidP="00CF002F">
      <w:pPr>
        <w:spacing w:line="240" w:lineRule="auto"/>
        <w:jc w:val="both"/>
        <w:rPr>
          <w:rFonts w:ascii="Times New Roman" w:hAnsi="Times New Roman" w:cs="Times New Roman"/>
          <w:sz w:val="24"/>
          <w:szCs w:val="24"/>
        </w:rPr>
      </w:pPr>
    </w:p>
    <w:p w:rsidR="0054768A" w:rsidRDefault="0054768A" w:rsidP="00CF002F">
      <w:pPr>
        <w:spacing w:line="240" w:lineRule="auto"/>
        <w:jc w:val="both"/>
        <w:rPr>
          <w:rFonts w:ascii="Times New Roman" w:hAnsi="Times New Roman" w:cs="Times New Roman"/>
          <w:sz w:val="24"/>
          <w:szCs w:val="24"/>
        </w:rPr>
      </w:pPr>
    </w:p>
    <w:p w:rsidR="0054768A" w:rsidRDefault="0054768A" w:rsidP="00CF002F">
      <w:pPr>
        <w:spacing w:line="240" w:lineRule="auto"/>
        <w:jc w:val="both"/>
        <w:rPr>
          <w:rFonts w:ascii="Times New Roman" w:hAnsi="Times New Roman" w:cs="Times New Roman"/>
          <w:sz w:val="24"/>
          <w:szCs w:val="24"/>
        </w:rPr>
      </w:pP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We need to be very selective while choosing among them based on our available resources, skills and needs.</w:t>
      </w:r>
    </w:p>
    <w:p w:rsidR="00CF002F" w:rsidRPr="006D323E" w:rsidRDefault="00CF002F" w:rsidP="00CF002F">
      <w:pPr>
        <w:pStyle w:val="Heading2"/>
        <w:spacing w:line="240" w:lineRule="auto"/>
        <w:rPr>
          <w:rFonts w:ascii="Times New Roman" w:hAnsi="Times New Roman" w:cs="Times New Roman"/>
          <w:b/>
          <w:bCs/>
          <w:i/>
          <w:iCs/>
          <w:color w:val="auto"/>
          <w:sz w:val="24"/>
          <w:szCs w:val="24"/>
        </w:rPr>
      </w:pPr>
      <w:bookmarkStart w:id="36" w:name="_Toc513980730"/>
    </w:p>
    <w:p w:rsidR="00CF002F" w:rsidRPr="006D323E" w:rsidRDefault="00CF002F" w:rsidP="00CF002F">
      <w:pPr>
        <w:pStyle w:val="Heading2"/>
        <w:spacing w:line="240" w:lineRule="auto"/>
        <w:rPr>
          <w:rFonts w:ascii="Times New Roman" w:hAnsi="Times New Roman" w:cs="Times New Roman"/>
          <w:b/>
          <w:bCs/>
          <w:i/>
          <w:iCs/>
          <w:color w:val="auto"/>
          <w:sz w:val="24"/>
          <w:szCs w:val="24"/>
        </w:rPr>
      </w:pPr>
      <w:r w:rsidRPr="006D323E">
        <w:rPr>
          <w:rFonts w:ascii="Times New Roman" w:hAnsi="Times New Roman" w:cs="Times New Roman"/>
          <w:b/>
          <w:bCs/>
          <w:i/>
          <w:iCs/>
          <w:color w:val="auto"/>
          <w:sz w:val="24"/>
          <w:szCs w:val="24"/>
        </w:rPr>
        <w:t>4.3 Open Data Kit (ODK) – Basic Components</w:t>
      </w:r>
      <w:bookmarkEnd w:id="36"/>
    </w:p>
    <w:p w:rsidR="00CF002F" w:rsidRPr="00B81853" w:rsidRDefault="00CF002F" w:rsidP="00CF002F">
      <w:pPr>
        <w:spacing w:line="240" w:lineRule="auto"/>
        <w:jc w:val="both"/>
        <w:rPr>
          <w:rFonts w:ascii="Times New Roman" w:hAnsi="Times New Roman" w:cs="Times New Roman"/>
          <w:sz w:val="24"/>
          <w:szCs w:val="24"/>
        </w:rPr>
      </w:pPr>
      <w:r w:rsidRPr="00B81853">
        <w:rPr>
          <w:rFonts w:ascii="Times New Roman" w:hAnsi="Times New Roman" w:cs="Times New Roman"/>
          <w:sz w:val="24"/>
          <w:szCs w:val="24"/>
        </w:rPr>
        <w:t>Open Data Kit (ODK) is a suite of open source tools that help organizations collect and manage data.</w:t>
      </w:r>
      <w:r w:rsidRPr="00B81853">
        <w:rPr>
          <w:rFonts w:ascii="Times New Roman" w:hAnsi="Times New Roman" w:cs="Times New Roman"/>
          <w:i/>
          <w:noProof/>
          <w:sz w:val="24"/>
          <w:szCs w:val="24"/>
          <w:lang w:val="en-US" w:bidi="hi-IN"/>
        </w:rPr>
        <w:drawing>
          <wp:anchor distT="0" distB="0" distL="114300" distR="114300" simplePos="0" relativeHeight="251671552" behindDoc="0" locked="0" layoutInCell="1" allowOverlap="1" wp14:anchorId="605497BE" wp14:editId="284E34D5">
            <wp:simplePos x="0" y="0"/>
            <wp:positionH relativeFrom="column">
              <wp:posOffset>28575</wp:posOffset>
            </wp:positionH>
            <wp:positionV relativeFrom="paragraph">
              <wp:posOffset>532765</wp:posOffset>
            </wp:positionV>
            <wp:extent cx="1209675" cy="1209675"/>
            <wp:effectExtent l="19050" t="19050" r="28575" b="28575"/>
            <wp:wrapThrough wrapText="bothSides">
              <wp:wrapPolygon edited="0">
                <wp:start x="-340" y="-340"/>
                <wp:lineTo x="-340" y="21770"/>
                <wp:lineTo x="21770" y="21770"/>
                <wp:lineTo x="21770" y="-340"/>
                <wp:lineTo x="-340" y="-340"/>
              </wp:wrapPolygon>
            </wp:wrapThrough>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09675" cy="1209675"/>
                    </a:xfrm>
                    <a:prstGeom prst="rect">
                      <a:avLst/>
                    </a:prstGeom>
                    <a:ln>
                      <a:solidFill>
                        <a:schemeClr val="tx1"/>
                      </a:solidFill>
                    </a:ln>
                  </pic:spPr>
                </pic:pic>
              </a:graphicData>
            </a:graphic>
          </wp:anchor>
        </w:drawing>
      </w:r>
      <w:r w:rsidRPr="00B81853">
        <w:rPr>
          <w:rFonts w:ascii="Times New Roman" w:hAnsi="Times New Roman" w:cs="Times New Roman"/>
          <w:sz w:val="24"/>
          <w:szCs w:val="24"/>
        </w:rPr>
        <w:t xml:space="preserve"> Basically,</w:t>
      </w:r>
      <w:r w:rsidRPr="006D323E">
        <w:rPr>
          <w:rFonts w:ascii="Times New Roman" w:hAnsi="Times New Roman" w:cs="Times New Roman"/>
          <w:sz w:val="24"/>
          <w:szCs w:val="24"/>
        </w:rPr>
        <w:t xml:space="preserve"> ODK is a mobile smartphone based data collection app. It has three basic </w:t>
      </w:r>
      <w:r w:rsidRPr="00B81853">
        <w:rPr>
          <w:rFonts w:ascii="Times New Roman" w:hAnsi="Times New Roman" w:cs="Times New Roman"/>
          <w:sz w:val="24"/>
          <w:szCs w:val="24"/>
        </w:rPr>
        <w:t xml:space="preserve">components to manage survey design, data collection &amp; data aggregation. There are two ways of making forms using ODK: ODK Build and ODK </w:t>
      </w:r>
      <w:proofErr w:type="spellStart"/>
      <w:r w:rsidRPr="00B81853">
        <w:rPr>
          <w:rFonts w:ascii="Times New Roman" w:hAnsi="Times New Roman" w:cs="Times New Roman"/>
          <w:sz w:val="24"/>
          <w:szCs w:val="24"/>
        </w:rPr>
        <w:t>XLSForm</w:t>
      </w:r>
      <w:proofErr w:type="spellEnd"/>
      <w:r w:rsidRPr="00B81853">
        <w:rPr>
          <w:rFonts w:ascii="Times New Roman" w:hAnsi="Times New Roman" w:cs="Times New Roman"/>
          <w:sz w:val="24"/>
          <w:szCs w:val="24"/>
        </w:rPr>
        <w:t>.</w:t>
      </w:r>
    </w:p>
    <w:p w:rsidR="00CF002F" w:rsidRPr="00B81853" w:rsidRDefault="00CF002F" w:rsidP="00CF002F">
      <w:pPr>
        <w:spacing w:line="240" w:lineRule="auto"/>
        <w:jc w:val="both"/>
        <w:rPr>
          <w:rFonts w:ascii="Times New Roman" w:hAnsi="Times New Roman" w:cs="Times New Roman"/>
          <w:sz w:val="24"/>
          <w:szCs w:val="24"/>
        </w:rPr>
      </w:pPr>
      <w:r w:rsidRPr="00B81853">
        <w:rPr>
          <w:rFonts w:ascii="Times New Roman" w:hAnsi="Times New Roman" w:cs="Times New Roman"/>
          <w:b/>
          <w:bCs/>
          <w:sz w:val="24"/>
          <w:szCs w:val="24"/>
        </w:rPr>
        <w:t>ODK Build</w:t>
      </w:r>
      <w:r w:rsidRPr="00B81853">
        <w:rPr>
          <w:rFonts w:ascii="Times New Roman" w:hAnsi="Times New Roman" w:cs="Times New Roman"/>
          <w:sz w:val="24"/>
          <w:szCs w:val="24"/>
        </w:rPr>
        <w:t xml:space="preserve"> (https://build.opendatakit.org/): It is a drag-and-drop form designer (only online).</w:t>
      </w:r>
    </w:p>
    <w:p w:rsidR="00CF002F" w:rsidRPr="00B81853" w:rsidRDefault="00CF002F" w:rsidP="00CF002F">
      <w:pPr>
        <w:spacing w:line="240" w:lineRule="auto"/>
        <w:jc w:val="both"/>
        <w:rPr>
          <w:rFonts w:ascii="Times New Roman" w:hAnsi="Times New Roman" w:cs="Times New Roman"/>
          <w:sz w:val="24"/>
          <w:szCs w:val="24"/>
        </w:rPr>
      </w:pPr>
      <w:r w:rsidRPr="00B81853">
        <w:rPr>
          <w:rFonts w:ascii="Times New Roman" w:hAnsi="Times New Roman" w:cs="Times New Roman"/>
          <w:b/>
          <w:bCs/>
          <w:sz w:val="24"/>
          <w:szCs w:val="24"/>
        </w:rPr>
        <w:t xml:space="preserve">ODK </w:t>
      </w:r>
      <w:proofErr w:type="spellStart"/>
      <w:r w:rsidRPr="00B81853">
        <w:rPr>
          <w:rFonts w:ascii="Times New Roman" w:hAnsi="Times New Roman" w:cs="Times New Roman"/>
          <w:b/>
          <w:bCs/>
          <w:sz w:val="24"/>
          <w:szCs w:val="24"/>
        </w:rPr>
        <w:t>XLSForm</w:t>
      </w:r>
      <w:proofErr w:type="spellEnd"/>
      <w:r w:rsidRPr="00B81853">
        <w:rPr>
          <w:rFonts w:ascii="Times New Roman" w:hAnsi="Times New Roman" w:cs="Times New Roman"/>
          <w:sz w:val="24"/>
          <w:szCs w:val="24"/>
        </w:rPr>
        <w:t>: It is an Excel-based form designer (</w:t>
      </w:r>
      <w:proofErr w:type="spellStart"/>
      <w:r w:rsidRPr="00B81853">
        <w:rPr>
          <w:rFonts w:ascii="Times New Roman" w:hAnsi="Times New Roman" w:cs="Times New Roman"/>
          <w:sz w:val="24"/>
          <w:szCs w:val="24"/>
        </w:rPr>
        <w:t>XLSForm</w:t>
      </w:r>
      <w:proofErr w:type="spellEnd"/>
      <w:r w:rsidRPr="00B81853">
        <w:rPr>
          <w:rFonts w:ascii="Times New Roman" w:hAnsi="Times New Roman" w:cs="Times New Roman"/>
          <w:sz w:val="24"/>
          <w:szCs w:val="24"/>
        </w:rPr>
        <w:t xml:space="preserve"> Online, </w:t>
      </w:r>
      <w:proofErr w:type="spellStart"/>
      <w:r w:rsidRPr="00B81853">
        <w:rPr>
          <w:rFonts w:ascii="Times New Roman" w:hAnsi="Times New Roman" w:cs="Times New Roman"/>
          <w:sz w:val="24"/>
          <w:szCs w:val="24"/>
        </w:rPr>
        <w:t>XLSForm</w:t>
      </w:r>
      <w:proofErr w:type="spellEnd"/>
      <w:r w:rsidRPr="00B81853">
        <w:rPr>
          <w:rFonts w:ascii="Times New Roman" w:hAnsi="Times New Roman" w:cs="Times New Roman"/>
          <w:sz w:val="24"/>
          <w:szCs w:val="24"/>
        </w:rPr>
        <w:t xml:space="preserve"> Offline). In </w:t>
      </w:r>
      <w:proofErr w:type="spellStart"/>
      <w:r w:rsidRPr="00B81853">
        <w:rPr>
          <w:rFonts w:ascii="Times New Roman" w:hAnsi="Times New Roman" w:cs="Times New Roman"/>
          <w:sz w:val="24"/>
          <w:szCs w:val="24"/>
        </w:rPr>
        <w:t>XLSForm</w:t>
      </w:r>
      <w:proofErr w:type="spellEnd"/>
      <w:r w:rsidRPr="00B81853">
        <w:rPr>
          <w:rFonts w:ascii="Times New Roman" w:hAnsi="Times New Roman" w:cs="Times New Roman"/>
          <w:sz w:val="24"/>
          <w:szCs w:val="24"/>
        </w:rPr>
        <w:t xml:space="preserve">, there are two options to design the forms: </w:t>
      </w:r>
      <w:proofErr w:type="spellStart"/>
      <w:r w:rsidRPr="00B81853">
        <w:rPr>
          <w:rFonts w:ascii="Times New Roman" w:hAnsi="Times New Roman" w:cs="Times New Roman"/>
          <w:sz w:val="24"/>
          <w:szCs w:val="24"/>
        </w:rPr>
        <w:t>i</w:t>
      </w:r>
      <w:proofErr w:type="spellEnd"/>
      <w:r w:rsidRPr="00B81853">
        <w:rPr>
          <w:rFonts w:ascii="Times New Roman" w:hAnsi="Times New Roman" w:cs="Times New Roman"/>
          <w:sz w:val="24"/>
          <w:szCs w:val="24"/>
        </w:rPr>
        <w:t xml:space="preserve">) </w:t>
      </w:r>
      <w:proofErr w:type="spellStart"/>
      <w:r w:rsidRPr="00B81853">
        <w:rPr>
          <w:rFonts w:ascii="Times New Roman" w:hAnsi="Times New Roman" w:cs="Times New Roman"/>
          <w:sz w:val="24"/>
          <w:szCs w:val="24"/>
        </w:rPr>
        <w:t>XLSForm</w:t>
      </w:r>
      <w:proofErr w:type="spellEnd"/>
      <w:r w:rsidRPr="00B81853">
        <w:rPr>
          <w:rFonts w:ascii="Times New Roman" w:hAnsi="Times New Roman" w:cs="Times New Roman"/>
          <w:sz w:val="24"/>
          <w:szCs w:val="24"/>
        </w:rPr>
        <w:t xml:space="preserve"> online (https://opendatakit.org/xlsform/) and ii) </w:t>
      </w:r>
      <w:proofErr w:type="spellStart"/>
      <w:r w:rsidRPr="00B81853">
        <w:rPr>
          <w:rFonts w:ascii="Times New Roman" w:hAnsi="Times New Roman" w:cs="Times New Roman"/>
          <w:sz w:val="24"/>
          <w:szCs w:val="24"/>
        </w:rPr>
        <w:t>XLSForm</w:t>
      </w:r>
      <w:proofErr w:type="spellEnd"/>
      <w:r w:rsidRPr="00B81853">
        <w:rPr>
          <w:rFonts w:ascii="Times New Roman" w:hAnsi="Times New Roman" w:cs="Times New Roman"/>
          <w:sz w:val="24"/>
          <w:szCs w:val="24"/>
        </w:rPr>
        <w:t xml:space="preserve"> offline (https://github.com/opendatakit/xlsform-offline/releases/tag/v1.9.0).</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b/>
          <w:sz w:val="24"/>
          <w:szCs w:val="24"/>
        </w:rPr>
        <w:t>ODK Collect:</w:t>
      </w:r>
      <w:r w:rsidRPr="006D323E">
        <w:rPr>
          <w:rFonts w:ascii="Times New Roman" w:hAnsi="Times New Roman" w:cs="Times New Roman"/>
          <w:sz w:val="24"/>
          <w:szCs w:val="24"/>
        </w:rPr>
        <w:t xml:space="preserve"> It is openly available and can be downloaded from Google Play Store like we do for Facebook, Ola, </w:t>
      </w:r>
      <w:proofErr w:type="spellStart"/>
      <w:r w:rsidRPr="006D323E">
        <w:rPr>
          <w:rFonts w:ascii="Times New Roman" w:hAnsi="Times New Roman" w:cs="Times New Roman"/>
          <w:sz w:val="24"/>
          <w:szCs w:val="24"/>
        </w:rPr>
        <w:t>Cricbuzz</w:t>
      </w:r>
      <w:proofErr w:type="spellEnd"/>
      <w:r w:rsidRPr="006D323E">
        <w:rPr>
          <w:rFonts w:ascii="Times New Roman" w:hAnsi="Times New Roman" w:cs="Times New Roman"/>
          <w:sz w:val="24"/>
          <w:szCs w:val="24"/>
        </w:rPr>
        <w:t xml:space="preserve">, </w:t>
      </w:r>
      <w:proofErr w:type="spellStart"/>
      <w:r w:rsidRPr="006D323E">
        <w:rPr>
          <w:rFonts w:ascii="Times New Roman" w:hAnsi="Times New Roman" w:cs="Times New Roman"/>
          <w:sz w:val="24"/>
          <w:szCs w:val="24"/>
        </w:rPr>
        <w:t>Snapdeal</w:t>
      </w:r>
      <w:proofErr w:type="spellEnd"/>
      <w:r w:rsidRPr="006D323E">
        <w:rPr>
          <w:rFonts w:ascii="Times New Roman" w:hAnsi="Times New Roman" w:cs="Times New Roman"/>
          <w:sz w:val="24"/>
          <w:szCs w:val="24"/>
        </w:rPr>
        <w:t xml:space="preserve">, etc. The app is android based and can be downloaded on devices supporting android operating system. Survey form is downloaded in ODK Collect and is then used for data collection and sending the filled-in forms to aggregate.  </w:t>
      </w:r>
    </w:p>
    <w:p w:rsidR="00CF002F" w:rsidRPr="00B81853" w:rsidRDefault="00CF002F" w:rsidP="00CF002F">
      <w:pPr>
        <w:spacing w:line="240" w:lineRule="auto"/>
        <w:ind w:right="26"/>
        <w:jc w:val="both"/>
        <w:rPr>
          <w:rFonts w:ascii="Times New Roman" w:hAnsi="Times New Roman" w:cs="Times New Roman"/>
          <w:color w:val="000000" w:themeColor="text1"/>
          <w:sz w:val="24"/>
          <w:szCs w:val="24"/>
        </w:rPr>
      </w:pPr>
      <w:r w:rsidRPr="006D323E">
        <w:rPr>
          <w:rFonts w:ascii="Times New Roman" w:hAnsi="Times New Roman" w:cs="Times New Roman"/>
          <w:b/>
          <w:sz w:val="24"/>
          <w:szCs w:val="24"/>
        </w:rPr>
        <w:t>ODK Aggregate:</w:t>
      </w:r>
      <w:r w:rsidRPr="006D323E">
        <w:rPr>
          <w:rFonts w:ascii="Times New Roman" w:hAnsi="Times New Roman" w:cs="Times New Roman"/>
          <w:sz w:val="24"/>
          <w:szCs w:val="24"/>
        </w:rPr>
        <w:t xml:space="preserve"> It automatically compiles data received from ODK Collect. Compiled data can be exported in useful formats (CSV, JSON &amp; KML) based on what tools are going to be used for analysis. Some sort of basic analysis can be performed at ODK Aggregate itself. These features include making bar graphs, pie charts and GPS based mapping. </w:t>
      </w:r>
      <w:r w:rsidRPr="00B81853">
        <w:rPr>
          <w:rFonts w:ascii="Times New Roman" w:hAnsi="Times New Roman" w:cs="Times New Roman"/>
          <w:color w:val="000000" w:themeColor="text1"/>
          <w:sz w:val="24"/>
          <w:szCs w:val="24"/>
        </w:rPr>
        <w:t xml:space="preserve">These analyses are single click based commands, very user friendly and are quite attractive feature incorporated in ODK. </w:t>
      </w:r>
    </w:p>
    <w:p w:rsidR="00CF002F" w:rsidRPr="006D323E" w:rsidRDefault="00CF002F" w:rsidP="00CF002F">
      <w:pPr>
        <w:pStyle w:val="Heading2"/>
        <w:spacing w:line="240" w:lineRule="auto"/>
        <w:rPr>
          <w:rFonts w:ascii="Times New Roman" w:hAnsi="Times New Roman" w:cs="Times New Roman"/>
          <w:b/>
          <w:bCs/>
          <w:i/>
          <w:iCs/>
          <w:color w:val="auto"/>
          <w:sz w:val="24"/>
          <w:szCs w:val="24"/>
        </w:rPr>
      </w:pPr>
      <w:bookmarkStart w:id="37" w:name="_Toc513980731"/>
      <w:r w:rsidRPr="006D323E">
        <w:rPr>
          <w:rFonts w:ascii="Times New Roman" w:hAnsi="Times New Roman" w:cs="Times New Roman"/>
          <w:b/>
          <w:bCs/>
          <w:i/>
          <w:iCs/>
          <w:color w:val="auto"/>
          <w:sz w:val="24"/>
          <w:szCs w:val="24"/>
        </w:rPr>
        <w:t>4.4 Why ODK?</w:t>
      </w:r>
      <w:bookmarkEnd w:id="37"/>
    </w:p>
    <w:p w:rsidR="00CF002F" w:rsidRPr="006D323E" w:rsidRDefault="0054768A" w:rsidP="00CF002F">
      <w:pPr>
        <w:spacing w:line="240" w:lineRule="auto"/>
        <w:jc w:val="both"/>
        <w:rPr>
          <w:rFonts w:ascii="Times New Roman" w:hAnsi="Times New Roman" w:cs="Times New Roman"/>
          <w:sz w:val="24"/>
          <w:szCs w:val="24"/>
        </w:rPr>
      </w:pPr>
      <w:r w:rsidRPr="006D323E">
        <w:rPr>
          <w:rFonts w:ascii="Times New Roman" w:hAnsi="Times New Roman" w:cs="Times New Roman"/>
          <w:noProof/>
          <w:sz w:val="24"/>
          <w:szCs w:val="24"/>
          <w:lang w:val="en-US" w:bidi="hi-IN"/>
        </w:rPr>
        <w:drawing>
          <wp:anchor distT="0" distB="0" distL="114300" distR="114300" simplePos="0" relativeHeight="251683840" behindDoc="0" locked="0" layoutInCell="1" allowOverlap="1" wp14:anchorId="5B4D9CEE" wp14:editId="4B8A303A">
            <wp:simplePos x="0" y="0"/>
            <wp:positionH relativeFrom="column">
              <wp:posOffset>19050</wp:posOffset>
            </wp:positionH>
            <wp:positionV relativeFrom="paragraph">
              <wp:posOffset>518795</wp:posOffset>
            </wp:positionV>
            <wp:extent cx="5191125" cy="1200150"/>
            <wp:effectExtent l="0" t="0" r="9525" b="0"/>
            <wp:wrapThrough wrapText="bothSides">
              <wp:wrapPolygon edited="0">
                <wp:start x="0" y="0"/>
                <wp:lineTo x="0" y="21257"/>
                <wp:lineTo x="21560" y="21257"/>
                <wp:lineTo x="2156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28055" b="41107"/>
                    <a:stretch/>
                  </pic:blipFill>
                  <pic:spPr bwMode="auto">
                    <a:xfrm>
                      <a:off x="0" y="0"/>
                      <a:ext cx="5191125" cy="1200150"/>
                    </a:xfrm>
                    <a:prstGeom prst="rect">
                      <a:avLst/>
                    </a:prstGeom>
                    <a:ln>
                      <a:noFill/>
                    </a:ln>
                    <a:extLst>
                      <a:ext uri="{53640926-AAD7-44D8-BBD7-CCE9431645EC}">
                        <a14:shadowObscured xmlns:a14="http://schemas.microsoft.com/office/drawing/2010/main"/>
                      </a:ext>
                    </a:extLst>
                  </pic:spPr>
                </pic:pic>
              </a:graphicData>
            </a:graphic>
          </wp:anchor>
        </w:drawing>
      </w:r>
      <w:r w:rsidR="00CF002F" w:rsidRPr="006D323E">
        <w:rPr>
          <w:rFonts w:ascii="Times New Roman" w:hAnsi="Times New Roman" w:cs="Times New Roman"/>
          <w:sz w:val="24"/>
          <w:szCs w:val="24"/>
        </w:rPr>
        <w:t xml:space="preserve">ODK is an open source app, which means that source code is freely available and may be modified by interested user. ODK encourages users to customise the application based on their requirement. It works in low-tech and low-resource settings. The programming part is also very simple. Anybody who uses MS Excel can quickly learn programming (how to design digital form in ODK). It is very user friendly. The smartphone users can learn to use this app within hours. It is being used widely across countries and is top rated by them. Even in areas without mobile or internet networks, data can be collected first and then transmitted to the database once users regain connectivity (either on the same day or after a week or a month). CSISA has been using ODK for indicator tracking for last couple of years and has found this tool very relevant, efficient, accurate and reliable. </w:t>
      </w:r>
    </w:p>
    <w:p w:rsidR="00CF002F" w:rsidRPr="006D323E" w:rsidRDefault="00CF002F" w:rsidP="0054768A">
      <w:pPr>
        <w:spacing w:line="240" w:lineRule="auto"/>
        <w:jc w:val="both"/>
        <w:rPr>
          <w:rFonts w:ascii="Times New Roman" w:hAnsi="Times New Roman" w:cs="Times New Roman"/>
          <w:b/>
          <w:i/>
          <w:sz w:val="24"/>
          <w:szCs w:val="24"/>
        </w:rPr>
      </w:pPr>
      <w:r w:rsidRPr="006D323E">
        <w:rPr>
          <w:rFonts w:ascii="Times New Roman" w:hAnsi="Times New Roman" w:cs="Times New Roman"/>
          <w:b/>
          <w:bCs/>
          <w:i/>
          <w:iCs/>
          <w:sz w:val="24"/>
          <w:szCs w:val="24"/>
        </w:rPr>
        <w:t>4.5 ODK Collect App</w:t>
      </w:r>
    </w:p>
    <w:p w:rsidR="00CF002F" w:rsidRPr="006D323E" w:rsidRDefault="00CF002F" w:rsidP="0054768A">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You can get this app on your android based smartphone by following few simple steps:</w:t>
      </w:r>
    </w:p>
    <w:p w:rsidR="0054768A" w:rsidRDefault="0054768A" w:rsidP="0054768A">
      <w:pPr>
        <w:spacing w:line="240" w:lineRule="auto"/>
        <w:jc w:val="both"/>
        <w:rPr>
          <w:rFonts w:ascii="Times New Roman" w:hAnsi="Times New Roman" w:cs="Times New Roman"/>
          <w:sz w:val="24"/>
          <w:szCs w:val="24"/>
        </w:rPr>
      </w:pPr>
      <w:r w:rsidRPr="006D323E">
        <w:rPr>
          <w:rFonts w:ascii="Times New Roman" w:hAnsi="Times New Roman" w:cs="Times New Roman"/>
          <w:b/>
          <w:i/>
          <w:noProof/>
          <w:sz w:val="24"/>
          <w:szCs w:val="24"/>
          <w:lang w:val="en-US" w:bidi="hi-IN"/>
        </w:rPr>
        <w:lastRenderedPageBreak/>
        <w:drawing>
          <wp:anchor distT="0" distB="0" distL="114300" distR="114300" simplePos="0" relativeHeight="251692032" behindDoc="0" locked="0" layoutInCell="1" allowOverlap="1" wp14:anchorId="60B2F562" wp14:editId="4C7C8F9C">
            <wp:simplePos x="0" y="0"/>
            <wp:positionH relativeFrom="column">
              <wp:posOffset>3901440</wp:posOffset>
            </wp:positionH>
            <wp:positionV relativeFrom="paragraph">
              <wp:posOffset>257175</wp:posOffset>
            </wp:positionV>
            <wp:extent cx="1546860" cy="2752725"/>
            <wp:effectExtent l="0" t="0" r="0" b="9525"/>
            <wp:wrapThrough wrapText="bothSides">
              <wp:wrapPolygon edited="0">
                <wp:start x="0" y="0"/>
                <wp:lineTo x="0" y="21525"/>
                <wp:lineTo x="21281" y="21525"/>
                <wp:lineTo x="2128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lum bright="20000"/>
                      <a:extLst>
                        <a:ext uri="{28A0092B-C50C-407E-A947-70E740481C1C}">
                          <a14:useLocalDpi xmlns:a14="http://schemas.microsoft.com/office/drawing/2010/main" val="0"/>
                        </a:ext>
                      </a:extLst>
                    </a:blip>
                    <a:srcRect/>
                    <a:stretch>
                      <a:fillRect/>
                    </a:stretch>
                  </pic:blipFill>
                  <pic:spPr bwMode="auto">
                    <a:xfrm>
                      <a:off x="0" y="0"/>
                      <a:ext cx="1546860" cy="2752725"/>
                    </a:xfrm>
                    <a:prstGeom prst="rect">
                      <a:avLst/>
                    </a:prstGeom>
                    <a:noFill/>
                    <a:ln>
                      <a:noFill/>
                    </a:ln>
                  </pic:spPr>
                </pic:pic>
              </a:graphicData>
            </a:graphic>
          </wp:anchor>
        </w:drawing>
      </w:r>
      <w:r w:rsidRPr="006D323E">
        <w:rPr>
          <w:rFonts w:ascii="Times New Roman" w:hAnsi="Times New Roman" w:cs="Times New Roman"/>
          <w:b/>
          <w:noProof/>
          <w:sz w:val="24"/>
          <w:szCs w:val="24"/>
          <w:lang w:val="en-US" w:bidi="hi-IN"/>
        </w:rPr>
        <w:drawing>
          <wp:anchor distT="0" distB="0" distL="114300" distR="114300" simplePos="0" relativeHeight="251691008" behindDoc="0" locked="0" layoutInCell="1" allowOverlap="1" wp14:anchorId="0F68EBC7" wp14:editId="4729E871">
            <wp:simplePos x="0" y="0"/>
            <wp:positionH relativeFrom="column">
              <wp:posOffset>1967865</wp:posOffset>
            </wp:positionH>
            <wp:positionV relativeFrom="paragraph">
              <wp:posOffset>257175</wp:posOffset>
            </wp:positionV>
            <wp:extent cx="1555750" cy="2752725"/>
            <wp:effectExtent l="0" t="0" r="6350" b="9525"/>
            <wp:wrapThrough wrapText="bothSides">
              <wp:wrapPolygon edited="0">
                <wp:start x="0" y="0"/>
                <wp:lineTo x="0" y="21525"/>
                <wp:lineTo x="21424" y="21525"/>
                <wp:lineTo x="2142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lum bright="-20000"/>
                      <a:extLst>
                        <a:ext uri="{28A0092B-C50C-407E-A947-70E740481C1C}">
                          <a14:useLocalDpi xmlns:a14="http://schemas.microsoft.com/office/drawing/2010/main" val="0"/>
                        </a:ext>
                      </a:extLst>
                    </a:blip>
                    <a:srcRect/>
                    <a:stretch>
                      <a:fillRect/>
                    </a:stretch>
                  </pic:blipFill>
                  <pic:spPr bwMode="auto">
                    <a:xfrm>
                      <a:off x="0" y="0"/>
                      <a:ext cx="1555750" cy="2752725"/>
                    </a:xfrm>
                    <a:prstGeom prst="rect">
                      <a:avLst/>
                    </a:prstGeom>
                    <a:noFill/>
                    <a:ln>
                      <a:noFill/>
                    </a:ln>
                  </pic:spPr>
                </pic:pic>
              </a:graphicData>
            </a:graphic>
          </wp:anchor>
        </w:drawing>
      </w:r>
      <w:r w:rsidRPr="006D323E">
        <w:rPr>
          <w:rFonts w:ascii="Times New Roman" w:hAnsi="Times New Roman" w:cs="Times New Roman"/>
          <w:noProof/>
          <w:sz w:val="24"/>
          <w:szCs w:val="24"/>
          <w:lang w:val="en-US" w:bidi="hi-IN"/>
        </w:rPr>
        <w:drawing>
          <wp:anchor distT="0" distB="0" distL="114300" distR="114300" simplePos="0" relativeHeight="251670528" behindDoc="0" locked="0" layoutInCell="1" allowOverlap="1" wp14:anchorId="2DC704E7" wp14:editId="4713E131">
            <wp:simplePos x="0" y="0"/>
            <wp:positionH relativeFrom="column">
              <wp:posOffset>-80010</wp:posOffset>
            </wp:positionH>
            <wp:positionV relativeFrom="paragraph">
              <wp:posOffset>262255</wp:posOffset>
            </wp:positionV>
            <wp:extent cx="1546860" cy="2752725"/>
            <wp:effectExtent l="0" t="0" r="0" b="9525"/>
            <wp:wrapThrough wrapText="bothSides">
              <wp:wrapPolygon edited="0">
                <wp:start x="0" y="0"/>
                <wp:lineTo x="0" y="21525"/>
                <wp:lineTo x="21281" y="21525"/>
                <wp:lineTo x="2128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lum bright="-20000" contrast="40000"/>
                      <a:extLst>
                        <a:ext uri="{28A0092B-C50C-407E-A947-70E740481C1C}">
                          <a14:useLocalDpi xmlns:a14="http://schemas.microsoft.com/office/drawing/2010/main" val="0"/>
                        </a:ext>
                      </a:extLst>
                    </a:blip>
                    <a:srcRect/>
                    <a:stretch>
                      <a:fillRect/>
                    </a:stretch>
                  </pic:blipFill>
                  <pic:spPr bwMode="auto">
                    <a:xfrm>
                      <a:off x="0" y="0"/>
                      <a:ext cx="1546860" cy="2752725"/>
                    </a:xfrm>
                    <a:prstGeom prst="rect">
                      <a:avLst/>
                    </a:prstGeom>
                    <a:noFill/>
                    <a:ln>
                      <a:noFill/>
                    </a:ln>
                  </pic:spPr>
                </pic:pic>
              </a:graphicData>
            </a:graphic>
          </wp:anchor>
        </w:drawing>
      </w:r>
      <w:r w:rsidR="00CF002F" w:rsidRPr="006D323E">
        <w:rPr>
          <w:rFonts w:ascii="Times New Roman" w:hAnsi="Times New Roman" w:cs="Times New Roman"/>
          <w:sz w:val="24"/>
          <w:szCs w:val="24"/>
        </w:rPr>
        <w:t xml:space="preserve">Appearance of ODK Collect icon on your screen means it is installed and ready to use. </w:t>
      </w:r>
      <w:bookmarkStart w:id="38" w:name="_Toc513980732"/>
    </w:p>
    <w:p w:rsidR="0054768A" w:rsidRPr="0054768A" w:rsidRDefault="0054768A" w:rsidP="0054768A">
      <w:pPr>
        <w:spacing w:line="240" w:lineRule="auto"/>
        <w:jc w:val="both"/>
        <w:rPr>
          <w:rFonts w:ascii="Times New Roman" w:hAnsi="Times New Roman" w:cs="Times New Roman"/>
          <w:sz w:val="24"/>
          <w:szCs w:val="24"/>
        </w:rPr>
      </w:pPr>
    </w:p>
    <w:p w:rsidR="0054768A" w:rsidRDefault="0054768A" w:rsidP="00CF002F">
      <w:pPr>
        <w:pStyle w:val="Heading2"/>
        <w:spacing w:line="240" w:lineRule="auto"/>
        <w:rPr>
          <w:rFonts w:ascii="Times New Roman" w:hAnsi="Times New Roman" w:cs="Times New Roman"/>
          <w:b/>
          <w:bCs/>
          <w:i/>
          <w:iCs/>
          <w:color w:val="auto"/>
          <w:sz w:val="24"/>
          <w:szCs w:val="24"/>
        </w:rPr>
      </w:pPr>
    </w:p>
    <w:p w:rsidR="00CF002F" w:rsidRPr="006D323E" w:rsidRDefault="0054768A" w:rsidP="00CF002F">
      <w:pPr>
        <w:pStyle w:val="Heading2"/>
        <w:spacing w:line="240" w:lineRule="auto"/>
        <w:rPr>
          <w:rFonts w:ascii="Times New Roman" w:hAnsi="Times New Roman" w:cs="Times New Roman"/>
          <w:b/>
          <w:bCs/>
          <w:i/>
          <w:iCs/>
          <w:color w:val="auto"/>
          <w:sz w:val="24"/>
          <w:szCs w:val="24"/>
        </w:rPr>
      </w:pPr>
      <w:r>
        <w:rPr>
          <w:rFonts w:ascii="Times New Roman" w:hAnsi="Times New Roman" w:cs="Times New Roman"/>
          <w:b/>
          <w:bCs/>
          <w:i/>
          <w:iCs/>
          <w:color w:val="auto"/>
          <w:sz w:val="24"/>
          <w:szCs w:val="24"/>
        </w:rPr>
        <w:t>4.6</w:t>
      </w:r>
      <w:r w:rsidR="00CF002F" w:rsidRPr="006D323E">
        <w:rPr>
          <w:rFonts w:ascii="Times New Roman" w:hAnsi="Times New Roman" w:cs="Times New Roman"/>
          <w:b/>
          <w:bCs/>
          <w:i/>
          <w:iCs/>
          <w:color w:val="auto"/>
          <w:sz w:val="24"/>
          <w:szCs w:val="24"/>
        </w:rPr>
        <w:t>Operational Aspects of ODK</w:t>
      </w:r>
      <w:bookmarkEnd w:id="38"/>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 xml:space="preserve">All three components of ODK (Build, Collect &amp; Aggregate) are integrated in a way that they offer a complete solution for data digitization. Internet connectivity is required to complete few steps only. For example, it is required while downloading the app, downloading the survey form on app and sending the finalized form to ODK aggregate. Internet is not required while collecting data using the ODK Collect. That is the most convenient option ODK offers. </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noProof/>
          <w:sz w:val="24"/>
          <w:szCs w:val="24"/>
          <w:lang w:val="en-US" w:bidi="hi-IN"/>
        </w:rPr>
        <w:drawing>
          <wp:anchor distT="0" distB="0" distL="114300" distR="114300" simplePos="0" relativeHeight="251672576" behindDoc="0" locked="0" layoutInCell="1" allowOverlap="1" wp14:anchorId="619E39CC" wp14:editId="0E1C370E">
            <wp:simplePos x="0" y="0"/>
            <wp:positionH relativeFrom="column">
              <wp:posOffset>27940</wp:posOffset>
            </wp:positionH>
            <wp:positionV relativeFrom="paragraph">
              <wp:posOffset>360045</wp:posOffset>
            </wp:positionV>
            <wp:extent cx="3476625" cy="2085975"/>
            <wp:effectExtent l="19050" t="19050" r="28575" b="28575"/>
            <wp:wrapThrough wrapText="bothSides">
              <wp:wrapPolygon edited="0">
                <wp:start x="-118" y="-197"/>
                <wp:lineTo x="-118" y="21699"/>
                <wp:lineTo x="21659" y="21699"/>
                <wp:lineTo x="21659" y="-197"/>
                <wp:lineTo x="-118" y="-197"/>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3959" t="20556" r="13125" b="21111"/>
                    <a:stretch/>
                  </pic:blipFill>
                  <pic:spPr bwMode="auto">
                    <a:xfrm>
                      <a:off x="0" y="0"/>
                      <a:ext cx="3476625" cy="20859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6D323E">
        <w:rPr>
          <w:rFonts w:ascii="Times New Roman" w:hAnsi="Times New Roman" w:cs="Times New Roman"/>
          <w:sz w:val="24"/>
          <w:szCs w:val="24"/>
        </w:rPr>
        <w:t>Digital survey form designed using ODK Build is uploaded on ODK Aggregate from where it can be downloaded on ODK Collect for use. After filling-in survey form, user can send the same to ODK Aggregate where it gets compiled automatically. User can fill-in several forms and save it in the device. S/he can send all forms simultaneously whenever s/he gets connected to internet. Users are concerned to ODK Collect only. The other two components are taken care of by backend technical expert.</w:t>
      </w:r>
    </w:p>
    <w:p w:rsidR="00CF002F" w:rsidRDefault="00CF002F" w:rsidP="00CF002F">
      <w:pPr>
        <w:spacing w:line="240" w:lineRule="auto"/>
        <w:jc w:val="both"/>
        <w:rPr>
          <w:rFonts w:ascii="Times New Roman" w:hAnsi="Times New Roman" w:cs="Times New Roman"/>
          <w:color w:val="FF0000"/>
          <w:sz w:val="24"/>
          <w:szCs w:val="24"/>
        </w:rPr>
      </w:pPr>
      <w:r w:rsidRPr="006D323E">
        <w:rPr>
          <w:rFonts w:ascii="Times New Roman" w:hAnsi="Times New Roman" w:cs="Times New Roman"/>
          <w:noProof/>
          <w:sz w:val="24"/>
          <w:szCs w:val="24"/>
          <w:lang w:val="en-US" w:bidi="hi-IN"/>
        </w:rPr>
        <w:lastRenderedPageBreak/>
        <w:drawing>
          <wp:anchor distT="0" distB="0" distL="114300" distR="114300" simplePos="0" relativeHeight="251681792" behindDoc="0" locked="0" layoutInCell="1" allowOverlap="1" wp14:anchorId="6B78D5CC" wp14:editId="15AED86A">
            <wp:simplePos x="0" y="0"/>
            <wp:positionH relativeFrom="column">
              <wp:posOffset>190500</wp:posOffset>
            </wp:positionH>
            <wp:positionV relativeFrom="paragraph">
              <wp:posOffset>309245</wp:posOffset>
            </wp:positionV>
            <wp:extent cx="5362575" cy="2745740"/>
            <wp:effectExtent l="19050" t="19050" r="28575" b="16510"/>
            <wp:wrapThrough wrapText="bothSides">
              <wp:wrapPolygon edited="0">
                <wp:start x="-77" y="-150"/>
                <wp:lineTo x="-77" y="21580"/>
                <wp:lineTo x="21638" y="21580"/>
                <wp:lineTo x="21638" y="-150"/>
                <wp:lineTo x="-77" y="-15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308" t="1945" b="18333"/>
                    <a:stretch/>
                  </pic:blipFill>
                  <pic:spPr bwMode="auto">
                    <a:xfrm>
                      <a:off x="0" y="0"/>
                      <a:ext cx="5362575" cy="274574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6D323E">
        <w:rPr>
          <w:rFonts w:ascii="Times New Roman" w:hAnsi="Times New Roman" w:cs="Times New Roman"/>
          <w:sz w:val="24"/>
          <w:szCs w:val="24"/>
        </w:rPr>
        <w:t xml:space="preserve">An important step before using ODK Collect is to change app URL from default interface and link it to our URL/server. This change allows us to customize the app for getting only those survey forms designed by us and creating our own space for data compilation. </w:t>
      </w:r>
      <w:r w:rsidRPr="006D323E">
        <w:rPr>
          <w:rFonts w:ascii="Times New Roman" w:hAnsi="Times New Roman" w:cs="Times New Roman"/>
          <w:color w:val="FF0000"/>
          <w:sz w:val="24"/>
          <w:szCs w:val="24"/>
        </w:rPr>
        <w:t>Steps to configure your platform setting have been shown above.</w:t>
      </w:r>
    </w:p>
    <w:p w:rsidR="00CF002F" w:rsidRDefault="0054768A" w:rsidP="00CF002F">
      <w:pPr>
        <w:spacing w:line="240" w:lineRule="auto"/>
        <w:jc w:val="both"/>
        <w:rPr>
          <w:rFonts w:ascii="Times New Roman" w:hAnsi="Times New Roman" w:cs="Times New Roman"/>
          <w:color w:val="FF0000"/>
          <w:sz w:val="24"/>
          <w:szCs w:val="24"/>
        </w:rPr>
      </w:pPr>
      <w:r w:rsidRPr="006D323E">
        <w:rPr>
          <w:rFonts w:ascii="Times New Roman" w:hAnsi="Times New Roman" w:cs="Times New Roman"/>
          <w:noProof/>
          <w:sz w:val="24"/>
          <w:szCs w:val="24"/>
          <w:lang w:val="en-US" w:bidi="hi-IN"/>
        </w:rPr>
        <w:drawing>
          <wp:anchor distT="0" distB="0" distL="114300" distR="114300" simplePos="0" relativeHeight="251674624" behindDoc="0" locked="0" layoutInCell="1" allowOverlap="1" wp14:anchorId="6FB12429" wp14:editId="79C527EF">
            <wp:simplePos x="0" y="0"/>
            <wp:positionH relativeFrom="column">
              <wp:posOffset>28575</wp:posOffset>
            </wp:positionH>
            <wp:positionV relativeFrom="paragraph">
              <wp:posOffset>19050</wp:posOffset>
            </wp:positionV>
            <wp:extent cx="2028825" cy="3600450"/>
            <wp:effectExtent l="19050" t="19050" r="28575" b="19050"/>
            <wp:wrapThrough wrapText="bothSides">
              <wp:wrapPolygon edited="0">
                <wp:start x="-203" y="-114"/>
                <wp:lineTo x="-203" y="21600"/>
                <wp:lineTo x="21701" y="21600"/>
                <wp:lineTo x="21701" y="-114"/>
                <wp:lineTo x="-203" y="-114"/>
              </wp:wrapPolygon>
            </wp:wrapThrough>
            <wp:docPr id="24" name="Picture 24" descr="C:\Users\aajay\AppData\Local\Microsoft\Windows\Temporary Internet Files\Content.Outlook\DGPE7DLC\Screenshot_2017-03-20-12-1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ajay\AppData\Local\Microsoft\Windows\Temporary Internet Files\Content.Outlook\DGPE7DLC\Screenshot_2017-03-20-12-19-48.pn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contrast="20000"/>
                              </a14:imgEffect>
                            </a14:imgLayer>
                          </a14:imgProps>
                        </a:ext>
                        <a:ext uri="{28A0092B-C50C-407E-A947-70E740481C1C}">
                          <a14:useLocalDpi xmlns:a14="http://schemas.microsoft.com/office/drawing/2010/main" val="0"/>
                        </a:ext>
                      </a:extLst>
                    </a:blip>
                    <a:srcRect b="4437"/>
                    <a:stretch/>
                  </pic:blipFill>
                  <pic:spPr bwMode="auto">
                    <a:xfrm>
                      <a:off x="0" y="0"/>
                      <a:ext cx="2028825" cy="360045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CF002F" w:rsidRPr="006D323E">
        <w:rPr>
          <w:rFonts w:ascii="Times New Roman" w:hAnsi="Times New Roman" w:cs="Times New Roman"/>
          <w:sz w:val="24"/>
          <w:szCs w:val="24"/>
        </w:rPr>
        <w:t>ODK Collect offers six options for data collectors.</w:t>
      </w:r>
    </w:p>
    <w:p w:rsidR="00CF002F" w:rsidRPr="006D323E" w:rsidRDefault="00CF002F" w:rsidP="00CF002F">
      <w:pPr>
        <w:spacing w:line="240" w:lineRule="auto"/>
        <w:jc w:val="both"/>
        <w:rPr>
          <w:rFonts w:ascii="Times New Roman" w:hAnsi="Times New Roman" w:cs="Times New Roman"/>
          <w:color w:val="FF0000"/>
          <w:sz w:val="24"/>
          <w:szCs w:val="24"/>
        </w:rPr>
      </w:pPr>
      <w:r w:rsidRPr="006D323E">
        <w:rPr>
          <w:rFonts w:ascii="Times New Roman" w:hAnsi="Times New Roman" w:cs="Times New Roman"/>
          <w:i/>
          <w:noProof/>
          <w:sz w:val="24"/>
          <w:szCs w:val="24"/>
          <w:u w:val="single"/>
          <w:lang w:val="en-US" w:bidi="hi-IN"/>
        </w:rPr>
        <mc:AlternateContent>
          <mc:Choice Requires="wps">
            <w:drawing>
              <wp:anchor distT="0" distB="0" distL="114300" distR="114300" simplePos="0" relativeHeight="251675648" behindDoc="0" locked="0" layoutInCell="1" allowOverlap="1" wp14:anchorId="1B9A0386" wp14:editId="7E85DD5B">
                <wp:simplePos x="0" y="0"/>
                <wp:positionH relativeFrom="column">
                  <wp:posOffset>-428625</wp:posOffset>
                </wp:positionH>
                <wp:positionV relativeFrom="paragraph">
                  <wp:posOffset>87630</wp:posOffset>
                </wp:positionV>
                <wp:extent cx="276225" cy="285750"/>
                <wp:effectExtent l="19050" t="19050" r="28575" b="1905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A754643" id="Oval 25" o:spid="_x0000_s1026" style="position:absolute;margin-left:-33.75pt;margin-top:6.9pt;width:21.7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" filled="f" strokecolor="red" strokeweight="3pt">
                <v:stroke joinstyle="miter"/>
                <v:path arrowok="t"/>
              </v:oval>
            </w:pict>
          </mc:Fallback>
        </mc:AlternateContent>
      </w:r>
      <w:r w:rsidRPr="006D323E">
        <w:rPr>
          <w:rFonts w:ascii="Times New Roman" w:hAnsi="Times New Roman" w:cs="Times New Roman"/>
          <w:i/>
          <w:sz w:val="24"/>
          <w:szCs w:val="24"/>
          <w:u w:val="single"/>
        </w:rPr>
        <w:t>Get Blank Form</w:t>
      </w:r>
      <w:r w:rsidRPr="006D323E">
        <w:rPr>
          <w:rFonts w:ascii="Times New Roman" w:hAnsi="Times New Roman" w:cs="Times New Roman"/>
          <w:sz w:val="24"/>
          <w:szCs w:val="24"/>
        </w:rPr>
        <w:t xml:space="preserve"> – To download digital survey form available on ODK Aggregate</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i/>
          <w:sz w:val="24"/>
          <w:szCs w:val="24"/>
          <w:u w:val="single"/>
        </w:rPr>
        <w:t>Fill Blank Form</w:t>
      </w:r>
      <w:r w:rsidRPr="006D323E">
        <w:rPr>
          <w:rFonts w:ascii="Times New Roman" w:hAnsi="Times New Roman" w:cs="Times New Roman"/>
          <w:sz w:val="24"/>
          <w:szCs w:val="24"/>
        </w:rPr>
        <w:t xml:space="preserve"> – Fill-in survey form to collect data as per prescribed format</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i/>
          <w:sz w:val="24"/>
          <w:szCs w:val="24"/>
          <w:u w:val="single"/>
        </w:rPr>
        <w:t>Edit Saved Form</w:t>
      </w:r>
      <w:r w:rsidRPr="006D323E">
        <w:rPr>
          <w:rFonts w:ascii="Times New Roman" w:hAnsi="Times New Roman" w:cs="Times New Roman"/>
          <w:sz w:val="24"/>
          <w:szCs w:val="24"/>
        </w:rPr>
        <w:t xml:space="preserve"> – Make changes/addition in already filled-in survey forms </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i/>
          <w:sz w:val="24"/>
          <w:szCs w:val="24"/>
          <w:u w:val="single"/>
        </w:rPr>
        <w:t>Send Finalized Form</w:t>
      </w:r>
      <w:r w:rsidRPr="006D323E">
        <w:rPr>
          <w:rFonts w:ascii="Times New Roman" w:hAnsi="Times New Roman" w:cs="Times New Roman"/>
          <w:sz w:val="24"/>
          <w:szCs w:val="24"/>
        </w:rPr>
        <w:t xml:space="preserve"> – To send finalized survey form to aggregate for compilation</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i/>
          <w:sz w:val="24"/>
          <w:szCs w:val="24"/>
          <w:u w:val="single"/>
        </w:rPr>
        <w:t>View Sent Form</w:t>
      </w:r>
      <w:r w:rsidRPr="006D323E">
        <w:rPr>
          <w:rFonts w:ascii="Times New Roman" w:hAnsi="Times New Roman" w:cs="Times New Roman"/>
          <w:sz w:val="24"/>
          <w:szCs w:val="24"/>
        </w:rPr>
        <w:t xml:space="preserve"> – See sent forms to check whether they reached destination or not</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i/>
          <w:sz w:val="24"/>
          <w:szCs w:val="24"/>
          <w:u w:val="single"/>
        </w:rPr>
        <w:t>Delete Saved Form</w:t>
      </w:r>
      <w:r w:rsidRPr="006D323E">
        <w:rPr>
          <w:rFonts w:ascii="Times New Roman" w:hAnsi="Times New Roman" w:cs="Times New Roman"/>
          <w:sz w:val="24"/>
          <w:szCs w:val="24"/>
        </w:rPr>
        <w:t xml:space="preserve"> – Allow deletion of Blank Form &amp; Saved Form if users feel they are no more relevant/required.   </w:t>
      </w:r>
    </w:p>
    <w:p w:rsidR="00CF002F" w:rsidRPr="006D323E" w:rsidRDefault="00CF002F" w:rsidP="00CF002F">
      <w:pPr>
        <w:pStyle w:val="Heading2"/>
        <w:spacing w:line="240" w:lineRule="auto"/>
        <w:rPr>
          <w:rFonts w:ascii="Times New Roman" w:hAnsi="Times New Roman" w:cs="Times New Roman"/>
          <w:i/>
          <w:iCs/>
          <w:color w:val="auto"/>
          <w:sz w:val="24"/>
          <w:szCs w:val="24"/>
        </w:rPr>
      </w:pPr>
    </w:p>
    <w:p w:rsidR="00CF002F" w:rsidRPr="006D323E" w:rsidRDefault="00CF002F" w:rsidP="00CF002F">
      <w:pPr>
        <w:pStyle w:val="Heading2"/>
        <w:spacing w:line="240" w:lineRule="auto"/>
        <w:rPr>
          <w:rFonts w:ascii="Times New Roman" w:hAnsi="Times New Roman" w:cs="Times New Roman"/>
          <w:b/>
          <w:i/>
          <w:iCs/>
          <w:color w:val="auto"/>
          <w:sz w:val="24"/>
          <w:szCs w:val="24"/>
        </w:rPr>
      </w:pPr>
      <w:bookmarkStart w:id="39" w:name="_Toc513980733"/>
      <w:r w:rsidRPr="006D323E">
        <w:rPr>
          <w:rFonts w:ascii="Times New Roman" w:hAnsi="Times New Roman" w:cs="Times New Roman"/>
          <w:b/>
          <w:i/>
          <w:iCs/>
          <w:color w:val="auto"/>
          <w:sz w:val="24"/>
          <w:szCs w:val="24"/>
        </w:rPr>
        <w:t>4.7 ODK – Creating Self-reliant System</w:t>
      </w:r>
      <w:bookmarkEnd w:id="39"/>
    </w:p>
    <w:p w:rsidR="00CF002F"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 xml:space="preserve">To completely integrate ODK in your own system (Design, Collect &amp; Aggregate) wherein you don’t require external support, some degree of technical expertise and familiarity with the internet is required. But, before you plan to upgrade, the personnel should have sufficient knowledge and experience to handle ODK Collect. Once, these personnel become confident enough in collecting data using ODK Collect, we can support and handhold creating your own digital ecosystem. Designing survey </w:t>
      </w:r>
      <w:r w:rsidRPr="006D323E">
        <w:rPr>
          <w:rFonts w:ascii="Times New Roman" w:hAnsi="Times New Roman" w:cs="Times New Roman"/>
          <w:sz w:val="24"/>
          <w:szCs w:val="24"/>
        </w:rPr>
        <w:lastRenderedPageBreak/>
        <w:t xml:space="preserve">forms is a sort of programming language that can be learned by people good at using MS Excel. Handling ODK Aggregate requires simple computer related technical skills that can be either learned through online tutorials or trained externally. An organization with this backend technical person would be able to manage ODK independently given their operational team is trained and motivated enough to collect data using the same app (ODK Collect).  </w:t>
      </w:r>
      <w:bookmarkStart w:id="40" w:name="_Toc513980734"/>
    </w:p>
    <w:p w:rsidR="00CF002F"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noProof/>
          <w:sz w:val="24"/>
          <w:szCs w:val="24"/>
          <w:lang w:val="en-US" w:bidi="hi-IN"/>
        </w:rPr>
        <w:drawing>
          <wp:anchor distT="0" distB="0" distL="114300" distR="114300" simplePos="0" relativeHeight="251669504" behindDoc="0" locked="0" layoutInCell="1" allowOverlap="1" wp14:anchorId="7089D64E" wp14:editId="72EF5E0D">
            <wp:simplePos x="0" y="0"/>
            <wp:positionH relativeFrom="column">
              <wp:posOffset>-323850</wp:posOffset>
            </wp:positionH>
            <wp:positionV relativeFrom="paragraph">
              <wp:posOffset>276860</wp:posOffset>
            </wp:positionV>
            <wp:extent cx="5013960" cy="2819400"/>
            <wp:effectExtent l="19050" t="19050" r="15240" b="19050"/>
            <wp:wrapThrough wrapText="bothSides">
              <wp:wrapPolygon edited="0">
                <wp:start x="-82" y="-146"/>
                <wp:lineTo x="-82" y="21600"/>
                <wp:lineTo x="21584" y="21600"/>
                <wp:lineTo x="21584" y="-146"/>
                <wp:lineTo x="-82" y="-146"/>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13960" cy="2819400"/>
                    </a:xfrm>
                    <a:prstGeom prst="rect">
                      <a:avLst/>
                    </a:prstGeom>
                    <a:ln>
                      <a:solidFill>
                        <a:schemeClr val="tx1"/>
                      </a:solidFill>
                    </a:ln>
                  </pic:spPr>
                </pic:pic>
              </a:graphicData>
            </a:graphic>
          </wp:anchor>
        </w:drawing>
      </w:r>
      <w:r w:rsidRPr="006D323E">
        <w:rPr>
          <w:rFonts w:ascii="Times New Roman" w:hAnsi="Times New Roman" w:cs="Times New Roman"/>
          <w:b/>
          <w:bCs/>
          <w:i/>
          <w:iCs/>
          <w:sz w:val="24"/>
          <w:szCs w:val="24"/>
        </w:rPr>
        <w:t>4.8 Extracting Dataset</w:t>
      </w:r>
      <w:bookmarkEnd w:id="40"/>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noProof/>
          <w:sz w:val="24"/>
          <w:szCs w:val="24"/>
          <w:lang w:val="en-US" w:bidi="hi-IN"/>
        </w:rPr>
        <w:drawing>
          <wp:anchor distT="0" distB="0" distL="114300" distR="114300" simplePos="0" relativeHeight="251668480" behindDoc="0" locked="0" layoutInCell="1" allowOverlap="1" wp14:anchorId="63F81254" wp14:editId="3EE4193A">
            <wp:simplePos x="0" y="0"/>
            <wp:positionH relativeFrom="column">
              <wp:posOffset>-390525</wp:posOffset>
            </wp:positionH>
            <wp:positionV relativeFrom="paragraph">
              <wp:posOffset>3060065</wp:posOffset>
            </wp:positionV>
            <wp:extent cx="5013960" cy="2863215"/>
            <wp:effectExtent l="19050" t="19050" r="15240" b="13335"/>
            <wp:wrapThrough wrapText="bothSides">
              <wp:wrapPolygon edited="0">
                <wp:start x="-82" y="-144"/>
                <wp:lineTo x="-82" y="21557"/>
                <wp:lineTo x="21584" y="21557"/>
                <wp:lineTo x="21584" y="-144"/>
                <wp:lineTo x="-82" y="-144"/>
              </wp:wrapPolygon>
            </wp:wrapThrough>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13960" cy="2863215"/>
                    </a:xfrm>
                    <a:prstGeom prst="rect">
                      <a:avLst/>
                    </a:prstGeom>
                    <a:ln>
                      <a:solidFill>
                        <a:schemeClr val="tx1"/>
                      </a:solidFill>
                    </a:ln>
                  </pic:spPr>
                </pic:pic>
              </a:graphicData>
            </a:graphic>
          </wp:anchor>
        </w:drawing>
      </w:r>
      <w:r w:rsidRPr="006D323E">
        <w:rPr>
          <w:rFonts w:ascii="Times New Roman" w:hAnsi="Times New Roman" w:cs="Times New Roman"/>
          <w:sz w:val="24"/>
          <w:szCs w:val="24"/>
        </w:rPr>
        <w:t xml:space="preserve">After completion of data collection, the compiled dataset of the survey can be extracted from ODK server. Data extraction is a simple and easily executable task that can be performed any time after the collection process starts. Staffs having access of server should log-in and choose dataset from the FORM box option on the left of the screen. Once a particular dataset (Form) is selected, tap on EXPORT button on the right side of the screen. ODK server starts generating desired dataset for you. Once, it says ‘Dataset Available’, click on the link to download. </w:t>
      </w:r>
    </w:p>
    <w:p w:rsidR="00CF002F" w:rsidRPr="006D323E" w:rsidRDefault="00CF002F" w:rsidP="00CF002F">
      <w:pPr>
        <w:spacing w:line="240" w:lineRule="auto"/>
        <w:jc w:val="both"/>
        <w:rPr>
          <w:rFonts w:ascii="Times New Roman" w:hAnsi="Times New Roman" w:cs="Times New Roman"/>
          <w:sz w:val="24"/>
          <w:szCs w:val="24"/>
        </w:rPr>
      </w:pPr>
    </w:p>
    <w:p w:rsidR="00CF002F" w:rsidRPr="00014026" w:rsidRDefault="00CF002F" w:rsidP="00CF002F">
      <w:pPr>
        <w:rPr>
          <w:rFonts w:ascii="Times New Roman" w:hAnsi="Times New Roman" w:cs="Times New Roman"/>
          <w:sz w:val="24"/>
          <w:szCs w:val="24"/>
        </w:rPr>
      </w:pPr>
      <w:r w:rsidRPr="006D323E">
        <w:rPr>
          <w:rFonts w:ascii="Times New Roman" w:hAnsi="Times New Roman" w:cs="Times New Roman"/>
          <w:noProof/>
          <w:sz w:val="24"/>
          <w:szCs w:val="24"/>
          <w:lang w:val="en-US" w:bidi="hi-IN"/>
        </w:rPr>
        <w:lastRenderedPageBreak/>
        <w:drawing>
          <wp:anchor distT="0" distB="0" distL="114300" distR="114300" simplePos="0" relativeHeight="251689984" behindDoc="0" locked="0" layoutInCell="1" allowOverlap="1" wp14:anchorId="4FA89173" wp14:editId="10E0B848">
            <wp:simplePos x="0" y="0"/>
            <wp:positionH relativeFrom="column">
              <wp:posOffset>-85725</wp:posOffset>
            </wp:positionH>
            <wp:positionV relativeFrom="paragraph">
              <wp:posOffset>156210</wp:posOffset>
            </wp:positionV>
            <wp:extent cx="3676650" cy="2396490"/>
            <wp:effectExtent l="0" t="0" r="0" b="3810"/>
            <wp:wrapThrough wrapText="bothSides">
              <wp:wrapPolygon edited="0">
                <wp:start x="0" y="0"/>
                <wp:lineTo x="0" y="21463"/>
                <wp:lineTo x="21488" y="21463"/>
                <wp:lineTo x="2148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76650" cy="2396490"/>
                    </a:xfrm>
                    <a:prstGeom prst="rect">
                      <a:avLst/>
                    </a:prstGeom>
                    <a:noFill/>
                  </pic:spPr>
                </pic:pic>
              </a:graphicData>
            </a:graphic>
          </wp:anchor>
        </w:drawing>
      </w:r>
      <w:bookmarkStart w:id="41" w:name="_Toc513980735"/>
      <w:r w:rsidRPr="006D323E">
        <w:rPr>
          <w:rFonts w:ascii="Times New Roman" w:hAnsi="Times New Roman" w:cs="Times New Roman"/>
          <w:b/>
          <w:bCs/>
          <w:i/>
          <w:iCs/>
          <w:sz w:val="24"/>
          <w:szCs w:val="24"/>
        </w:rPr>
        <w:t>4.9 Data Diagnostics</w:t>
      </w:r>
      <w:bookmarkEnd w:id="41"/>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MS Excel provides enough features to diagnose such datasets. We can see the wheat planting pattern, varietal performance, varietal distribution, etc. for a district using MS Excel. An example of diagnostics done for similar dataset is as follows:</w:t>
      </w:r>
    </w:p>
    <w:p w:rsidR="00CF002F" w:rsidRPr="006D323E" w:rsidRDefault="00CF002F" w:rsidP="00CF002F">
      <w:pPr>
        <w:spacing w:line="240" w:lineRule="auto"/>
        <w:jc w:val="both"/>
        <w:rPr>
          <w:rFonts w:ascii="Times New Roman" w:hAnsi="Times New Roman" w:cs="Times New Roman"/>
          <w:sz w:val="24"/>
          <w:szCs w:val="24"/>
        </w:rPr>
      </w:pPr>
    </w:p>
    <w:p w:rsidR="00CF002F" w:rsidRPr="006D323E" w:rsidRDefault="00CF002F" w:rsidP="00CF002F">
      <w:pPr>
        <w:spacing w:line="240" w:lineRule="auto"/>
        <w:jc w:val="both"/>
        <w:rPr>
          <w:rFonts w:ascii="Times New Roman" w:hAnsi="Times New Roman" w:cs="Times New Roman"/>
          <w:sz w:val="24"/>
          <w:szCs w:val="24"/>
        </w:rPr>
      </w:pPr>
    </w:p>
    <w:p w:rsidR="00CF002F" w:rsidRPr="006D323E" w:rsidRDefault="00FD5417" w:rsidP="00CF002F">
      <w:pPr>
        <w:spacing w:line="240" w:lineRule="auto"/>
        <w:jc w:val="both"/>
        <w:rPr>
          <w:rFonts w:ascii="Times New Roman" w:hAnsi="Times New Roman" w:cs="Times New Roman"/>
          <w:sz w:val="24"/>
          <w:szCs w:val="24"/>
        </w:rPr>
      </w:pPr>
      <w:r w:rsidRPr="006D323E">
        <w:rPr>
          <w:rFonts w:ascii="Times New Roman" w:hAnsi="Times New Roman" w:cs="Times New Roman"/>
          <w:noProof/>
          <w:sz w:val="24"/>
          <w:szCs w:val="24"/>
          <w:lang w:val="en-US" w:bidi="hi-IN"/>
        </w:rPr>
        <w:drawing>
          <wp:anchor distT="0" distB="0" distL="114300" distR="114300" simplePos="0" relativeHeight="251687936" behindDoc="0" locked="0" layoutInCell="1" allowOverlap="1" wp14:anchorId="4BB33CB4" wp14:editId="362CAAC5">
            <wp:simplePos x="0" y="0"/>
            <wp:positionH relativeFrom="column">
              <wp:posOffset>-85725</wp:posOffset>
            </wp:positionH>
            <wp:positionV relativeFrom="paragraph">
              <wp:posOffset>2353310</wp:posOffset>
            </wp:positionV>
            <wp:extent cx="3019425" cy="2505075"/>
            <wp:effectExtent l="0" t="0" r="9525" b="9525"/>
            <wp:wrapThrough wrapText="bothSides">
              <wp:wrapPolygon edited="0">
                <wp:start x="0" y="0"/>
                <wp:lineTo x="0" y="21518"/>
                <wp:lineTo x="21532" y="21518"/>
                <wp:lineTo x="21532"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19425" cy="2505075"/>
                    </a:xfrm>
                    <a:prstGeom prst="rect">
                      <a:avLst/>
                    </a:prstGeom>
                    <a:noFill/>
                  </pic:spPr>
                </pic:pic>
              </a:graphicData>
            </a:graphic>
            <wp14:sizeRelH relativeFrom="margin">
              <wp14:pctWidth>0</wp14:pctWidth>
            </wp14:sizeRelH>
            <wp14:sizeRelV relativeFrom="margin">
              <wp14:pctHeight>0</wp14:pctHeight>
            </wp14:sizeRelV>
          </wp:anchor>
        </w:drawing>
      </w:r>
      <w:r w:rsidRPr="006D323E">
        <w:rPr>
          <w:rFonts w:ascii="Times New Roman" w:hAnsi="Times New Roman" w:cs="Times New Roman"/>
          <w:noProof/>
          <w:sz w:val="24"/>
          <w:szCs w:val="24"/>
          <w:lang w:val="en-US" w:bidi="hi-IN"/>
        </w:rPr>
        <w:drawing>
          <wp:anchor distT="0" distB="0" distL="114300" distR="114300" simplePos="0" relativeHeight="251673600" behindDoc="0" locked="0" layoutInCell="1" allowOverlap="1" wp14:anchorId="180A4AEC" wp14:editId="5DE8EC04">
            <wp:simplePos x="0" y="0"/>
            <wp:positionH relativeFrom="column">
              <wp:posOffset>-123825</wp:posOffset>
            </wp:positionH>
            <wp:positionV relativeFrom="paragraph">
              <wp:posOffset>438785</wp:posOffset>
            </wp:positionV>
            <wp:extent cx="6153150" cy="1823720"/>
            <wp:effectExtent l="0" t="0" r="0" b="5080"/>
            <wp:wrapThrough wrapText="bothSides">
              <wp:wrapPolygon edited="0">
                <wp:start x="0" y="0"/>
                <wp:lineTo x="0" y="21435"/>
                <wp:lineTo x="21533" y="21435"/>
                <wp:lineTo x="2153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3150" cy="1823720"/>
                    </a:xfrm>
                    <a:prstGeom prst="rect">
                      <a:avLst/>
                    </a:prstGeom>
                    <a:noFill/>
                  </pic:spPr>
                </pic:pic>
              </a:graphicData>
            </a:graphic>
            <wp14:sizeRelH relativeFrom="margin">
              <wp14:pctWidth>0</wp14:pctWidth>
            </wp14:sizeRelH>
            <wp14:sizeRelV relativeFrom="margin">
              <wp14:pctHeight>0</wp14:pctHeight>
            </wp14:sizeRelV>
          </wp:anchor>
        </w:drawing>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 xml:space="preserve">This type of analysis helps understand larger picture of a district. Such data driven findings can also form the basis of refining state programming and can moreover help streamline our internal learning process. </w:t>
      </w:r>
    </w:p>
    <w:p w:rsidR="00FD5417" w:rsidRDefault="00FD5417" w:rsidP="00CF002F">
      <w:pPr>
        <w:pStyle w:val="Heading1"/>
        <w:spacing w:line="240" w:lineRule="auto"/>
        <w:rPr>
          <w:rFonts w:ascii="Times New Roman" w:hAnsi="Times New Roman" w:cs="Times New Roman"/>
          <w:b/>
          <w:bCs/>
          <w:i/>
          <w:iCs/>
          <w:color w:val="auto"/>
          <w:sz w:val="24"/>
          <w:szCs w:val="24"/>
        </w:rPr>
      </w:pPr>
      <w:bookmarkStart w:id="42" w:name="_Toc513980736"/>
    </w:p>
    <w:p w:rsidR="00FD5417" w:rsidRDefault="00FD5417" w:rsidP="00CF002F">
      <w:pPr>
        <w:pStyle w:val="Heading1"/>
        <w:spacing w:line="240" w:lineRule="auto"/>
        <w:rPr>
          <w:rFonts w:ascii="Times New Roman" w:hAnsi="Times New Roman" w:cs="Times New Roman"/>
          <w:b/>
          <w:bCs/>
          <w:i/>
          <w:iCs/>
          <w:color w:val="auto"/>
          <w:sz w:val="24"/>
          <w:szCs w:val="24"/>
        </w:rPr>
      </w:pPr>
    </w:p>
    <w:p w:rsidR="00FD5417" w:rsidRDefault="00FD5417" w:rsidP="00CF002F">
      <w:pPr>
        <w:pStyle w:val="Heading1"/>
        <w:spacing w:line="240" w:lineRule="auto"/>
        <w:rPr>
          <w:rFonts w:ascii="Times New Roman" w:hAnsi="Times New Roman" w:cs="Times New Roman"/>
          <w:b/>
          <w:bCs/>
          <w:i/>
          <w:iCs/>
          <w:color w:val="auto"/>
          <w:sz w:val="24"/>
          <w:szCs w:val="24"/>
        </w:rPr>
      </w:pPr>
    </w:p>
    <w:p w:rsidR="00FD5417" w:rsidRDefault="00FD5417" w:rsidP="00CF002F">
      <w:pPr>
        <w:pStyle w:val="Heading1"/>
        <w:spacing w:line="240" w:lineRule="auto"/>
        <w:rPr>
          <w:rFonts w:ascii="Times New Roman" w:hAnsi="Times New Roman" w:cs="Times New Roman"/>
          <w:b/>
          <w:bCs/>
          <w:i/>
          <w:iCs/>
          <w:color w:val="auto"/>
          <w:sz w:val="24"/>
          <w:szCs w:val="24"/>
        </w:rPr>
      </w:pPr>
    </w:p>
    <w:p w:rsidR="00FD5417" w:rsidRDefault="00FD5417" w:rsidP="00CF002F">
      <w:pPr>
        <w:pStyle w:val="Heading1"/>
        <w:spacing w:line="240" w:lineRule="auto"/>
        <w:rPr>
          <w:rFonts w:ascii="Times New Roman" w:hAnsi="Times New Roman" w:cs="Times New Roman"/>
          <w:b/>
          <w:bCs/>
          <w:i/>
          <w:iCs/>
          <w:color w:val="auto"/>
          <w:sz w:val="24"/>
          <w:szCs w:val="24"/>
        </w:rPr>
      </w:pPr>
    </w:p>
    <w:p w:rsidR="00CF002F" w:rsidRPr="006D323E" w:rsidRDefault="00CF002F" w:rsidP="00CF002F">
      <w:pPr>
        <w:pStyle w:val="Heading1"/>
        <w:spacing w:line="240" w:lineRule="auto"/>
        <w:rPr>
          <w:rFonts w:ascii="Times New Roman" w:hAnsi="Times New Roman" w:cs="Times New Roman"/>
          <w:b/>
          <w:bCs/>
          <w:i/>
          <w:iCs/>
          <w:color w:val="auto"/>
          <w:sz w:val="24"/>
          <w:szCs w:val="24"/>
        </w:rPr>
      </w:pPr>
      <w:r w:rsidRPr="006D323E">
        <w:rPr>
          <w:rFonts w:ascii="Times New Roman" w:hAnsi="Times New Roman" w:cs="Times New Roman"/>
          <w:b/>
          <w:bCs/>
          <w:i/>
          <w:iCs/>
          <w:color w:val="auto"/>
          <w:sz w:val="24"/>
          <w:szCs w:val="24"/>
        </w:rPr>
        <w:t>5. Database Management</w:t>
      </w:r>
      <w:bookmarkEnd w:id="42"/>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 xml:space="preserve">Database management is one the important components of MLE. It helps in easy tracking of database in future and </w:t>
      </w:r>
      <w:r w:rsidRPr="006D323E">
        <w:rPr>
          <w:rFonts w:ascii="Times New Roman" w:hAnsi="Times New Roman" w:cs="Times New Roman"/>
          <w:color w:val="FF0000"/>
          <w:sz w:val="24"/>
          <w:szCs w:val="24"/>
        </w:rPr>
        <w:t>avoids</w:t>
      </w:r>
      <w:r w:rsidRPr="006D323E">
        <w:rPr>
          <w:rFonts w:ascii="Times New Roman" w:hAnsi="Times New Roman" w:cs="Times New Roman"/>
          <w:sz w:val="24"/>
          <w:szCs w:val="24"/>
        </w:rPr>
        <w:t xml:space="preserve"> loss. To achieve this, two aspects need to be followed:</w:t>
      </w:r>
    </w:p>
    <w:p w:rsidR="00CF002F" w:rsidRPr="006D323E" w:rsidRDefault="00CF002F" w:rsidP="00CF002F">
      <w:pPr>
        <w:pStyle w:val="ListParagraph"/>
        <w:numPr>
          <w:ilvl w:val="0"/>
          <w:numId w:val="24"/>
        </w:numPr>
        <w:spacing w:after="160" w:line="240" w:lineRule="auto"/>
        <w:jc w:val="both"/>
        <w:rPr>
          <w:rFonts w:ascii="Times New Roman" w:hAnsi="Times New Roman" w:cs="Times New Roman"/>
          <w:sz w:val="24"/>
          <w:szCs w:val="24"/>
        </w:rPr>
      </w:pPr>
      <w:r w:rsidRPr="006D323E">
        <w:rPr>
          <w:rFonts w:ascii="Times New Roman" w:hAnsi="Times New Roman" w:cs="Times New Roman"/>
          <w:sz w:val="24"/>
          <w:szCs w:val="24"/>
        </w:rPr>
        <w:t>Folder &amp; file naming convention</w:t>
      </w:r>
    </w:p>
    <w:p w:rsidR="00CF002F" w:rsidRPr="006D323E" w:rsidRDefault="00CF002F" w:rsidP="00CF002F">
      <w:pPr>
        <w:pStyle w:val="ListParagraph"/>
        <w:numPr>
          <w:ilvl w:val="0"/>
          <w:numId w:val="24"/>
        </w:numPr>
        <w:spacing w:after="160" w:line="240" w:lineRule="auto"/>
        <w:jc w:val="both"/>
        <w:rPr>
          <w:rFonts w:ascii="Times New Roman" w:hAnsi="Times New Roman" w:cs="Times New Roman"/>
          <w:sz w:val="24"/>
          <w:szCs w:val="24"/>
        </w:rPr>
      </w:pPr>
      <w:r w:rsidRPr="006D323E">
        <w:rPr>
          <w:rFonts w:ascii="Times New Roman" w:hAnsi="Times New Roman" w:cs="Times New Roman"/>
          <w:sz w:val="24"/>
          <w:szCs w:val="24"/>
        </w:rPr>
        <w:t xml:space="preserve">Systematic storage &amp; sharing of data </w:t>
      </w:r>
    </w:p>
    <w:p w:rsidR="00CF002F" w:rsidRPr="006D323E" w:rsidRDefault="00CF002F" w:rsidP="00CF002F">
      <w:pPr>
        <w:pStyle w:val="ListParagraph"/>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lastRenderedPageBreak/>
        <w:t xml:space="preserve"> </w:t>
      </w:r>
    </w:p>
    <w:p w:rsidR="00CF002F" w:rsidRPr="006D323E" w:rsidRDefault="00CF002F" w:rsidP="00CF002F">
      <w:pPr>
        <w:pStyle w:val="Heading2"/>
        <w:spacing w:line="240" w:lineRule="auto"/>
        <w:rPr>
          <w:rFonts w:ascii="Times New Roman" w:hAnsi="Times New Roman" w:cs="Times New Roman"/>
          <w:b/>
          <w:bCs/>
          <w:i/>
          <w:iCs/>
          <w:color w:val="auto"/>
          <w:sz w:val="24"/>
          <w:szCs w:val="24"/>
        </w:rPr>
      </w:pPr>
      <w:bookmarkStart w:id="43" w:name="_Toc513980737"/>
      <w:r w:rsidRPr="006D323E">
        <w:rPr>
          <w:rFonts w:ascii="Times New Roman" w:hAnsi="Times New Roman" w:cs="Times New Roman"/>
          <w:b/>
          <w:bCs/>
          <w:i/>
          <w:iCs/>
          <w:color w:val="auto"/>
          <w:sz w:val="24"/>
          <w:szCs w:val="24"/>
        </w:rPr>
        <w:t>5.1 Folder &amp; File Naming</w:t>
      </w:r>
      <w:bookmarkEnd w:id="43"/>
    </w:p>
    <w:p w:rsidR="00CF002F" w:rsidRPr="006D323E" w:rsidRDefault="00277A04" w:rsidP="00CF002F">
      <w:pPr>
        <w:spacing w:line="240" w:lineRule="auto"/>
        <w:jc w:val="both"/>
        <w:rPr>
          <w:rFonts w:ascii="Times New Roman" w:hAnsi="Times New Roman" w:cs="Times New Roman"/>
          <w:sz w:val="24"/>
          <w:szCs w:val="24"/>
        </w:rPr>
      </w:pPr>
      <w:r w:rsidRPr="006D323E">
        <w:rPr>
          <w:rFonts w:ascii="Times New Roman" w:hAnsi="Times New Roman" w:cs="Times New Roman"/>
          <w:noProof/>
          <w:sz w:val="24"/>
          <w:szCs w:val="24"/>
          <w:lang w:val="en-US" w:bidi="hi-IN"/>
        </w:rPr>
        <w:drawing>
          <wp:anchor distT="0" distB="0" distL="114300" distR="114300" simplePos="0" relativeHeight="251678720" behindDoc="0" locked="0" layoutInCell="1" allowOverlap="1" wp14:anchorId="197ADD71" wp14:editId="198DF9C4">
            <wp:simplePos x="0" y="0"/>
            <wp:positionH relativeFrom="column">
              <wp:posOffset>0</wp:posOffset>
            </wp:positionH>
            <wp:positionV relativeFrom="paragraph">
              <wp:posOffset>4474845</wp:posOffset>
            </wp:positionV>
            <wp:extent cx="5657850" cy="1998980"/>
            <wp:effectExtent l="19050" t="19050" r="19050" b="20320"/>
            <wp:wrapThrough wrapText="bothSides">
              <wp:wrapPolygon edited="0">
                <wp:start x="-73" y="-206"/>
                <wp:lineTo x="-73" y="21614"/>
                <wp:lineTo x="21600" y="21614"/>
                <wp:lineTo x="21600" y="-206"/>
                <wp:lineTo x="-73" y="-206"/>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20064" b="49754"/>
                    <a:stretch/>
                  </pic:blipFill>
                  <pic:spPr bwMode="auto">
                    <a:xfrm>
                      <a:off x="0" y="0"/>
                      <a:ext cx="5657850" cy="19989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23E">
        <w:rPr>
          <w:rFonts w:ascii="Times New Roman" w:hAnsi="Times New Roman" w:cs="Times New Roman"/>
          <w:noProof/>
          <w:sz w:val="24"/>
          <w:szCs w:val="24"/>
          <w:lang w:val="en-US" w:bidi="hi-IN"/>
        </w:rPr>
        <w:drawing>
          <wp:anchor distT="0" distB="0" distL="114300" distR="114300" simplePos="0" relativeHeight="251677696" behindDoc="0" locked="0" layoutInCell="1" allowOverlap="1" wp14:anchorId="48AA7867" wp14:editId="4ED9ED8B">
            <wp:simplePos x="0" y="0"/>
            <wp:positionH relativeFrom="column">
              <wp:posOffset>0</wp:posOffset>
            </wp:positionH>
            <wp:positionV relativeFrom="paragraph">
              <wp:posOffset>2390140</wp:posOffset>
            </wp:positionV>
            <wp:extent cx="5610225" cy="1958975"/>
            <wp:effectExtent l="19050" t="19050" r="28575" b="22225"/>
            <wp:wrapThrough wrapText="bothSides">
              <wp:wrapPolygon edited="0">
                <wp:start x="-73" y="-210"/>
                <wp:lineTo x="-73" y="21635"/>
                <wp:lineTo x="21637" y="21635"/>
                <wp:lineTo x="21637" y="-210"/>
                <wp:lineTo x="-73" y="-21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r="20064" b="50345"/>
                    <a:stretch/>
                  </pic:blipFill>
                  <pic:spPr bwMode="auto">
                    <a:xfrm>
                      <a:off x="0" y="0"/>
                      <a:ext cx="5610225" cy="1958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Pr="006D323E">
        <w:rPr>
          <w:rFonts w:ascii="Times New Roman" w:hAnsi="Times New Roman" w:cs="Times New Roman"/>
          <w:noProof/>
          <w:sz w:val="24"/>
          <w:szCs w:val="24"/>
          <w:lang w:val="en-US" w:bidi="hi-IN"/>
        </w:rPr>
        <w:drawing>
          <wp:anchor distT="0" distB="0" distL="114300" distR="114300" simplePos="0" relativeHeight="251676672" behindDoc="0" locked="0" layoutInCell="1" allowOverlap="1" wp14:anchorId="6AA01830" wp14:editId="1ACCD45D">
            <wp:simplePos x="0" y="0"/>
            <wp:positionH relativeFrom="column">
              <wp:posOffset>0</wp:posOffset>
            </wp:positionH>
            <wp:positionV relativeFrom="paragraph">
              <wp:posOffset>271780</wp:posOffset>
            </wp:positionV>
            <wp:extent cx="5610225" cy="1936115"/>
            <wp:effectExtent l="19050" t="19050" r="28575" b="26035"/>
            <wp:wrapThrough wrapText="bothSides">
              <wp:wrapPolygon edited="0">
                <wp:start x="-73" y="-213"/>
                <wp:lineTo x="-73" y="21678"/>
                <wp:lineTo x="21637" y="21678"/>
                <wp:lineTo x="21637" y="-213"/>
                <wp:lineTo x="-73" y="-213"/>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r="20064" b="50936"/>
                    <a:stretch/>
                  </pic:blipFill>
                  <pic:spPr bwMode="auto">
                    <a:xfrm>
                      <a:off x="0" y="0"/>
                      <a:ext cx="5610225" cy="19361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CF002F" w:rsidRPr="006D323E">
        <w:rPr>
          <w:rFonts w:ascii="Times New Roman" w:hAnsi="Times New Roman" w:cs="Times New Roman"/>
          <w:sz w:val="24"/>
          <w:szCs w:val="24"/>
        </w:rPr>
        <w:t xml:space="preserve">It is a process of naming your data files &amp; folder in a way that it reflects ‘what is inside’. </w:t>
      </w:r>
    </w:p>
    <w:p w:rsidR="00CF002F" w:rsidRPr="006D323E" w:rsidRDefault="00CF002F" w:rsidP="00CF002F">
      <w:pPr>
        <w:spacing w:line="240" w:lineRule="auto"/>
        <w:jc w:val="both"/>
        <w:rPr>
          <w:rFonts w:ascii="Times New Roman" w:hAnsi="Times New Roman" w:cs="Times New Roman"/>
          <w:b/>
          <w:bCs/>
          <w:i/>
          <w:iCs/>
          <w:sz w:val="24"/>
          <w:szCs w:val="24"/>
        </w:rPr>
      </w:pPr>
    </w:p>
    <w:p w:rsidR="00277A04" w:rsidRDefault="00277A04" w:rsidP="00CF002F">
      <w:pPr>
        <w:pStyle w:val="Heading2"/>
        <w:spacing w:line="240" w:lineRule="auto"/>
        <w:rPr>
          <w:rFonts w:ascii="Times New Roman" w:hAnsi="Times New Roman" w:cs="Times New Roman"/>
          <w:b/>
          <w:bCs/>
          <w:i/>
          <w:iCs/>
          <w:color w:val="auto"/>
          <w:sz w:val="24"/>
          <w:szCs w:val="24"/>
        </w:rPr>
      </w:pPr>
      <w:bookmarkStart w:id="44" w:name="_Toc513980738"/>
      <w:r w:rsidRPr="006D323E">
        <w:rPr>
          <w:rFonts w:ascii="Times New Roman" w:hAnsi="Times New Roman" w:cs="Times New Roman"/>
          <w:noProof/>
          <w:sz w:val="24"/>
          <w:szCs w:val="24"/>
          <w:lang w:val="en-US" w:bidi="hi-IN"/>
        </w:rPr>
        <w:lastRenderedPageBreak/>
        <w:drawing>
          <wp:anchor distT="0" distB="0" distL="114300" distR="114300" simplePos="0" relativeHeight="251684864" behindDoc="0" locked="0" layoutInCell="1" allowOverlap="1" wp14:anchorId="0C38F239" wp14:editId="7FB11CCA">
            <wp:simplePos x="0" y="0"/>
            <wp:positionH relativeFrom="column">
              <wp:posOffset>19050</wp:posOffset>
            </wp:positionH>
            <wp:positionV relativeFrom="paragraph">
              <wp:posOffset>97155</wp:posOffset>
            </wp:positionV>
            <wp:extent cx="5748655" cy="2019300"/>
            <wp:effectExtent l="19050" t="19050" r="23495" b="19050"/>
            <wp:wrapThrough wrapText="bothSides">
              <wp:wrapPolygon edited="0">
                <wp:start x="-72" y="-204"/>
                <wp:lineTo x="-72" y="21600"/>
                <wp:lineTo x="21617" y="21600"/>
                <wp:lineTo x="21617" y="-204"/>
                <wp:lineTo x="-72" y="-204"/>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r="20064" b="50049"/>
                    <a:stretch/>
                  </pic:blipFill>
                  <pic:spPr bwMode="auto">
                    <a:xfrm>
                      <a:off x="0" y="0"/>
                      <a:ext cx="5748655" cy="2019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7A04" w:rsidRDefault="00277A04" w:rsidP="00CF002F">
      <w:pPr>
        <w:pStyle w:val="Heading2"/>
        <w:spacing w:line="240" w:lineRule="auto"/>
        <w:rPr>
          <w:rFonts w:ascii="Times New Roman" w:hAnsi="Times New Roman" w:cs="Times New Roman"/>
          <w:b/>
          <w:bCs/>
          <w:i/>
          <w:iCs/>
          <w:color w:val="auto"/>
          <w:sz w:val="24"/>
          <w:szCs w:val="24"/>
        </w:rPr>
      </w:pPr>
    </w:p>
    <w:p w:rsidR="00CF002F" w:rsidRPr="006D323E" w:rsidRDefault="00CF002F" w:rsidP="00CF002F">
      <w:pPr>
        <w:pStyle w:val="Heading2"/>
        <w:spacing w:line="240" w:lineRule="auto"/>
        <w:rPr>
          <w:rFonts w:ascii="Times New Roman" w:hAnsi="Times New Roman" w:cs="Times New Roman"/>
          <w:b/>
          <w:bCs/>
          <w:i/>
          <w:iCs/>
          <w:color w:val="auto"/>
          <w:sz w:val="24"/>
          <w:szCs w:val="24"/>
        </w:rPr>
      </w:pPr>
      <w:r w:rsidRPr="006D323E">
        <w:rPr>
          <w:rFonts w:ascii="Times New Roman" w:hAnsi="Times New Roman" w:cs="Times New Roman"/>
          <w:b/>
          <w:bCs/>
          <w:i/>
          <w:iCs/>
          <w:color w:val="auto"/>
          <w:sz w:val="24"/>
          <w:szCs w:val="24"/>
        </w:rPr>
        <w:t>5.2. Database Storage &amp; Sharing</w:t>
      </w:r>
      <w:bookmarkEnd w:id="44"/>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Data is the biggest asset of any organization. So, to protect your data from loss, options are:</w:t>
      </w:r>
    </w:p>
    <w:p w:rsidR="00CF002F" w:rsidRPr="00277A04"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u w:val="single"/>
        </w:rPr>
        <w:t xml:space="preserve">Keeping data sets at multiple </w:t>
      </w:r>
      <w:r w:rsidRPr="006D323E">
        <w:rPr>
          <w:rFonts w:ascii="Times New Roman" w:hAnsi="Times New Roman" w:cs="Times New Roman"/>
          <w:color w:val="FF0000"/>
          <w:sz w:val="24"/>
          <w:szCs w:val="24"/>
          <w:u w:val="single"/>
        </w:rPr>
        <w:t>locations</w:t>
      </w:r>
      <w:r w:rsidRPr="006D323E">
        <w:rPr>
          <w:rFonts w:ascii="Times New Roman" w:hAnsi="Times New Roman" w:cs="Times New Roman"/>
          <w:sz w:val="24"/>
          <w:szCs w:val="24"/>
        </w:rPr>
        <w:t xml:space="preserve"> – The preferred option is transferring your data folder to external hard disc periodically and keeping the same at safe place.</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u w:val="single"/>
        </w:rPr>
        <w:t>Sharing through personal cloud storage service (online backup service)</w:t>
      </w:r>
      <w:r w:rsidRPr="006D323E">
        <w:rPr>
          <w:rFonts w:ascii="Times New Roman" w:hAnsi="Times New Roman" w:cs="Times New Roman"/>
          <w:sz w:val="24"/>
          <w:szCs w:val="24"/>
        </w:rPr>
        <w:t xml:space="preserve"> – The other and better option is to use Google Drive or Dropbox.</w:t>
      </w:r>
    </w:p>
    <w:p w:rsidR="00CF002F"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sz w:val="24"/>
          <w:szCs w:val="24"/>
        </w:rPr>
        <w:t xml:space="preserve">It protects your data from all sort of physical damage. It is linked to your email and it allows you to store and share your data with concerned persons. </w:t>
      </w:r>
    </w:p>
    <w:p w:rsidR="00CF002F" w:rsidRDefault="00277A04" w:rsidP="00CF002F">
      <w:pPr>
        <w:spacing w:line="240" w:lineRule="auto"/>
        <w:jc w:val="both"/>
        <w:rPr>
          <w:rFonts w:ascii="Times New Roman" w:hAnsi="Times New Roman" w:cs="Times New Roman"/>
          <w:sz w:val="24"/>
          <w:szCs w:val="24"/>
        </w:rPr>
      </w:pPr>
      <w:r w:rsidRPr="006D323E">
        <w:rPr>
          <w:rFonts w:ascii="Times New Roman" w:hAnsi="Times New Roman" w:cs="Times New Roman"/>
          <w:noProof/>
          <w:sz w:val="24"/>
          <w:szCs w:val="24"/>
          <w:lang w:val="en-US" w:bidi="hi-IN"/>
        </w:rPr>
        <w:drawing>
          <wp:anchor distT="0" distB="0" distL="114300" distR="114300" simplePos="0" relativeHeight="251685888" behindDoc="0" locked="0" layoutInCell="1" allowOverlap="1" wp14:anchorId="1CDCD3D7" wp14:editId="5EB7A0E4">
            <wp:simplePos x="0" y="0"/>
            <wp:positionH relativeFrom="column">
              <wp:posOffset>2114550</wp:posOffset>
            </wp:positionH>
            <wp:positionV relativeFrom="paragraph">
              <wp:posOffset>360680</wp:posOffset>
            </wp:positionV>
            <wp:extent cx="2314575" cy="2378075"/>
            <wp:effectExtent l="0" t="0" r="9525" b="3175"/>
            <wp:wrapThrough wrapText="bothSides">
              <wp:wrapPolygon edited="0">
                <wp:start x="0" y="0"/>
                <wp:lineTo x="0" y="21456"/>
                <wp:lineTo x="21511" y="21456"/>
                <wp:lineTo x="21511" y="0"/>
                <wp:lineTo x="0" y="0"/>
              </wp:wrapPolygon>
            </wp:wrapThrough>
            <wp:docPr id="39" name="Picture 39" descr="Image result for what is drop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hat is dropbox"/>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388" r="22913"/>
                    <a:stretch/>
                  </pic:blipFill>
                  <pic:spPr bwMode="auto">
                    <a:xfrm>
                      <a:off x="0" y="0"/>
                      <a:ext cx="2314575" cy="2378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02F" w:rsidRPr="006D323E">
        <w:rPr>
          <w:rFonts w:ascii="Times New Roman" w:hAnsi="Times New Roman" w:cs="Times New Roman"/>
          <w:noProof/>
          <w:sz w:val="24"/>
          <w:szCs w:val="24"/>
          <w:lang w:val="en-US" w:bidi="hi-IN"/>
        </w:rPr>
        <w:drawing>
          <wp:anchor distT="0" distB="0" distL="114300" distR="114300" simplePos="0" relativeHeight="251686912" behindDoc="0" locked="0" layoutInCell="1" allowOverlap="1" wp14:anchorId="76B39324" wp14:editId="6220BC18">
            <wp:simplePos x="0" y="0"/>
            <wp:positionH relativeFrom="column">
              <wp:posOffset>-247650</wp:posOffset>
            </wp:positionH>
            <wp:positionV relativeFrom="paragraph">
              <wp:posOffset>408940</wp:posOffset>
            </wp:positionV>
            <wp:extent cx="2257425" cy="2453640"/>
            <wp:effectExtent l="0" t="0" r="9525" b="3810"/>
            <wp:wrapThrough wrapText="bothSides">
              <wp:wrapPolygon edited="0">
                <wp:start x="0" y="0"/>
                <wp:lineTo x="0" y="21466"/>
                <wp:lineTo x="21509" y="21466"/>
                <wp:lineTo x="21509" y="0"/>
                <wp:lineTo x="0" y="0"/>
              </wp:wrapPolygon>
            </wp:wrapThrough>
            <wp:docPr id="40"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67" t="8906" r="3869" b="5599"/>
                    <a:stretch/>
                  </pic:blipFill>
                  <pic:spPr bwMode="auto">
                    <a:xfrm>
                      <a:off x="0" y="0"/>
                      <a:ext cx="2257425" cy="2453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02F" w:rsidRPr="006D323E">
        <w:rPr>
          <w:rFonts w:ascii="Times New Roman" w:hAnsi="Times New Roman" w:cs="Times New Roman"/>
          <w:sz w:val="24"/>
          <w:szCs w:val="24"/>
        </w:rPr>
        <w:t>These systems work with ‘drag-drop’ action and are very</w:t>
      </w:r>
      <w:r>
        <w:rPr>
          <w:rFonts w:ascii="Times New Roman" w:hAnsi="Times New Roman" w:cs="Times New Roman"/>
          <w:sz w:val="24"/>
          <w:szCs w:val="24"/>
        </w:rPr>
        <w:t xml:space="preserve"> </w:t>
      </w:r>
      <w:r w:rsidR="00CF002F" w:rsidRPr="006D323E">
        <w:rPr>
          <w:rFonts w:ascii="Times New Roman" w:hAnsi="Times New Roman" w:cs="Times New Roman"/>
          <w:sz w:val="24"/>
          <w:szCs w:val="24"/>
        </w:rPr>
        <w:t>user friendly.</w:t>
      </w:r>
    </w:p>
    <w:p w:rsidR="00CF002F" w:rsidRPr="006D323E" w:rsidRDefault="00CF002F" w:rsidP="00CF002F">
      <w:pPr>
        <w:spacing w:line="240" w:lineRule="auto"/>
        <w:jc w:val="both"/>
        <w:rPr>
          <w:rFonts w:ascii="Times New Roman" w:hAnsi="Times New Roman" w:cs="Times New Roman"/>
          <w:sz w:val="24"/>
          <w:szCs w:val="24"/>
        </w:rPr>
      </w:pPr>
      <w:r w:rsidRPr="006D323E">
        <w:rPr>
          <w:rFonts w:ascii="Times New Roman" w:hAnsi="Times New Roman" w:cs="Times New Roman"/>
          <w:i/>
          <w:noProof/>
          <w:sz w:val="24"/>
          <w:szCs w:val="24"/>
          <w:lang w:val="en-US" w:bidi="hi-IN"/>
        </w:rPr>
        <w:lastRenderedPageBreak/>
        <w:drawing>
          <wp:inline distT="0" distB="0" distL="0" distR="0" wp14:anchorId="45A43719" wp14:editId="47E2A5FB">
            <wp:extent cx="5867400" cy="6067425"/>
            <wp:effectExtent l="0" t="0" r="19050" b="2857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CF002F" w:rsidRPr="00014026" w:rsidRDefault="00CF002F" w:rsidP="00CF002F">
      <w:pPr>
        <w:spacing w:line="240" w:lineRule="auto"/>
        <w:jc w:val="both"/>
        <w:rPr>
          <w:rFonts w:ascii="Times New Roman" w:hAnsi="Times New Roman" w:cs="Times New Roman"/>
          <w:b/>
          <w:bCs/>
          <w:i/>
          <w:iCs/>
          <w:sz w:val="24"/>
          <w:szCs w:val="24"/>
        </w:rPr>
      </w:pPr>
      <w:bookmarkStart w:id="45" w:name="_Toc513980739"/>
      <w:r w:rsidRPr="006D323E">
        <w:rPr>
          <w:rFonts w:ascii="Times New Roman" w:hAnsi="Times New Roman" w:cs="Times New Roman"/>
          <w:b/>
          <w:bCs/>
          <w:i/>
          <w:iCs/>
          <w:sz w:val="24"/>
          <w:szCs w:val="24"/>
        </w:rPr>
        <w:t>Annex</w:t>
      </w:r>
      <w:bookmarkEnd w:id="45"/>
      <w:r w:rsidRPr="006D323E">
        <w:rPr>
          <w:rFonts w:ascii="Times New Roman" w:hAnsi="Times New Roman" w:cs="Times New Roman"/>
          <w:b/>
          <w:bCs/>
          <w:i/>
          <w:iCs/>
          <w:sz w:val="24"/>
          <w:szCs w:val="24"/>
        </w:rPr>
        <w:t xml:space="preserve"> </w:t>
      </w:r>
      <w:bookmarkStart w:id="46" w:name="_Toc513980740"/>
      <w:proofErr w:type="gramStart"/>
      <w:r w:rsidRPr="006D323E">
        <w:rPr>
          <w:rFonts w:ascii="Times New Roman" w:hAnsi="Times New Roman" w:cs="Times New Roman"/>
          <w:b/>
          <w:bCs/>
          <w:i/>
          <w:sz w:val="24"/>
          <w:szCs w:val="24"/>
        </w:rPr>
        <w:t>I</w:t>
      </w:r>
      <w:proofErr w:type="gramEnd"/>
      <w:r w:rsidRPr="006D323E">
        <w:rPr>
          <w:rFonts w:ascii="Times New Roman" w:hAnsi="Times New Roman" w:cs="Times New Roman"/>
          <w:b/>
          <w:bCs/>
          <w:i/>
          <w:sz w:val="24"/>
          <w:szCs w:val="24"/>
        </w:rPr>
        <w:t>: Steps to get digital survey form in ODK Collect</w:t>
      </w:r>
      <w:bookmarkEnd w:id="46"/>
    </w:p>
    <w:p w:rsidR="00CF002F" w:rsidRPr="00CF002F" w:rsidRDefault="00CF002F" w:rsidP="00CF002F">
      <w:pPr>
        <w:rPr>
          <w:sz w:val="18"/>
          <w:szCs w:val="18"/>
        </w:rPr>
      </w:pPr>
    </w:p>
    <w:sectPr w:rsidR="00CF002F" w:rsidRPr="00CF00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Kokila">
    <w:panose1 w:val="020B0604020202020204"/>
    <w:charset w:val="00"/>
    <w:family w:val="swiss"/>
    <w:pitch w:val="variable"/>
    <w:sig w:usb0="00008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1B5C"/>
    <w:multiLevelType w:val="hybridMultilevel"/>
    <w:tmpl w:val="CB60A3DE"/>
    <w:lvl w:ilvl="0" w:tplc="147671C0">
      <w:start w:val="1"/>
      <w:numFmt w:val="decimal"/>
      <w:lvlText w:val="%1."/>
      <w:lvlJc w:val="left"/>
      <w:pPr>
        <w:ind w:left="720" w:hanging="360"/>
      </w:pPr>
      <w:rPr>
        <w:rFonts w:ascii="Tw Cen MT" w:eastAsia="Times New Roman" w:hAnsi="Tw Cen MT"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873F12"/>
    <w:multiLevelType w:val="hybridMultilevel"/>
    <w:tmpl w:val="D0F4C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A33A8F"/>
    <w:multiLevelType w:val="hybridMultilevel"/>
    <w:tmpl w:val="9E7C65F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0D1F02"/>
    <w:multiLevelType w:val="hybridMultilevel"/>
    <w:tmpl w:val="07DCC790"/>
    <w:lvl w:ilvl="0" w:tplc="422E60C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D9B348C"/>
    <w:multiLevelType w:val="hybridMultilevel"/>
    <w:tmpl w:val="466E3706"/>
    <w:lvl w:ilvl="0" w:tplc="D544150C">
      <w:start w:val="1"/>
      <w:numFmt w:val="bullet"/>
      <w:lvlText w:val=""/>
      <w:lvlJc w:val="left"/>
      <w:pPr>
        <w:tabs>
          <w:tab w:val="num" w:pos="720"/>
        </w:tabs>
        <w:ind w:left="720" w:hanging="360"/>
      </w:pPr>
      <w:rPr>
        <w:rFonts w:ascii="Wingdings" w:hAnsi="Wingdings" w:hint="default"/>
      </w:rPr>
    </w:lvl>
    <w:lvl w:ilvl="1" w:tplc="71A89260">
      <w:start w:val="1"/>
      <w:numFmt w:val="bullet"/>
      <w:lvlText w:val=""/>
      <w:lvlJc w:val="left"/>
      <w:pPr>
        <w:tabs>
          <w:tab w:val="num" w:pos="1440"/>
        </w:tabs>
        <w:ind w:left="1440" w:hanging="360"/>
      </w:pPr>
      <w:rPr>
        <w:rFonts w:ascii="Wingdings" w:hAnsi="Wingdings" w:hint="default"/>
      </w:rPr>
    </w:lvl>
    <w:lvl w:ilvl="2" w:tplc="ED046426" w:tentative="1">
      <w:start w:val="1"/>
      <w:numFmt w:val="bullet"/>
      <w:lvlText w:val=""/>
      <w:lvlJc w:val="left"/>
      <w:pPr>
        <w:tabs>
          <w:tab w:val="num" w:pos="2160"/>
        </w:tabs>
        <w:ind w:left="2160" w:hanging="360"/>
      </w:pPr>
      <w:rPr>
        <w:rFonts w:ascii="Wingdings" w:hAnsi="Wingdings" w:hint="default"/>
      </w:rPr>
    </w:lvl>
    <w:lvl w:ilvl="3" w:tplc="96ACD6A6" w:tentative="1">
      <w:start w:val="1"/>
      <w:numFmt w:val="bullet"/>
      <w:lvlText w:val=""/>
      <w:lvlJc w:val="left"/>
      <w:pPr>
        <w:tabs>
          <w:tab w:val="num" w:pos="2880"/>
        </w:tabs>
        <w:ind w:left="2880" w:hanging="360"/>
      </w:pPr>
      <w:rPr>
        <w:rFonts w:ascii="Wingdings" w:hAnsi="Wingdings" w:hint="default"/>
      </w:rPr>
    </w:lvl>
    <w:lvl w:ilvl="4" w:tplc="1B9ED966" w:tentative="1">
      <w:start w:val="1"/>
      <w:numFmt w:val="bullet"/>
      <w:lvlText w:val=""/>
      <w:lvlJc w:val="left"/>
      <w:pPr>
        <w:tabs>
          <w:tab w:val="num" w:pos="3600"/>
        </w:tabs>
        <w:ind w:left="3600" w:hanging="360"/>
      </w:pPr>
      <w:rPr>
        <w:rFonts w:ascii="Wingdings" w:hAnsi="Wingdings" w:hint="default"/>
      </w:rPr>
    </w:lvl>
    <w:lvl w:ilvl="5" w:tplc="A3FEE3E0" w:tentative="1">
      <w:start w:val="1"/>
      <w:numFmt w:val="bullet"/>
      <w:lvlText w:val=""/>
      <w:lvlJc w:val="left"/>
      <w:pPr>
        <w:tabs>
          <w:tab w:val="num" w:pos="4320"/>
        </w:tabs>
        <w:ind w:left="4320" w:hanging="360"/>
      </w:pPr>
      <w:rPr>
        <w:rFonts w:ascii="Wingdings" w:hAnsi="Wingdings" w:hint="default"/>
      </w:rPr>
    </w:lvl>
    <w:lvl w:ilvl="6" w:tplc="9D487650" w:tentative="1">
      <w:start w:val="1"/>
      <w:numFmt w:val="bullet"/>
      <w:lvlText w:val=""/>
      <w:lvlJc w:val="left"/>
      <w:pPr>
        <w:tabs>
          <w:tab w:val="num" w:pos="5040"/>
        </w:tabs>
        <w:ind w:left="5040" w:hanging="360"/>
      </w:pPr>
      <w:rPr>
        <w:rFonts w:ascii="Wingdings" w:hAnsi="Wingdings" w:hint="default"/>
      </w:rPr>
    </w:lvl>
    <w:lvl w:ilvl="7" w:tplc="50FE7D5E" w:tentative="1">
      <w:start w:val="1"/>
      <w:numFmt w:val="bullet"/>
      <w:lvlText w:val=""/>
      <w:lvlJc w:val="left"/>
      <w:pPr>
        <w:tabs>
          <w:tab w:val="num" w:pos="5760"/>
        </w:tabs>
        <w:ind w:left="5760" w:hanging="360"/>
      </w:pPr>
      <w:rPr>
        <w:rFonts w:ascii="Wingdings" w:hAnsi="Wingdings" w:hint="default"/>
      </w:rPr>
    </w:lvl>
    <w:lvl w:ilvl="8" w:tplc="26B44014" w:tentative="1">
      <w:start w:val="1"/>
      <w:numFmt w:val="bullet"/>
      <w:lvlText w:val=""/>
      <w:lvlJc w:val="left"/>
      <w:pPr>
        <w:tabs>
          <w:tab w:val="num" w:pos="6480"/>
        </w:tabs>
        <w:ind w:left="6480" w:hanging="360"/>
      </w:pPr>
      <w:rPr>
        <w:rFonts w:ascii="Wingdings" w:hAnsi="Wingdings" w:hint="default"/>
      </w:rPr>
    </w:lvl>
  </w:abstractNum>
  <w:abstractNum w:abstractNumId="5">
    <w:nsid w:val="0DE11801"/>
    <w:multiLevelType w:val="hybridMultilevel"/>
    <w:tmpl w:val="3EA6D600"/>
    <w:lvl w:ilvl="0" w:tplc="5BF05840">
      <w:start w:val="1"/>
      <w:numFmt w:val="decimal"/>
      <w:lvlText w:val="%1."/>
      <w:lvlJc w:val="left"/>
      <w:pPr>
        <w:ind w:left="720" w:hanging="360"/>
      </w:pPr>
      <w:rPr>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0DE24591"/>
    <w:multiLevelType w:val="hybridMultilevel"/>
    <w:tmpl w:val="13EEE430"/>
    <w:lvl w:ilvl="0" w:tplc="32B6C71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E114DB2"/>
    <w:multiLevelType w:val="multilevel"/>
    <w:tmpl w:val="5CA2354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FB830BC"/>
    <w:multiLevelType w:val="hybridMultilevel"/>
    <w:tmpl w:val="B174383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2A3927"/>
    <w:multiLevelType w:val="hybridMultilevel"/>
    <w:tmpl w:val="A6E2DFBE"/>
    <w:lvl w:ilvl="0" w:tplc="AFD046F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9932AE3"/>
    <w:multiLevelType w:val="hybridMultilevel"/>
    <w:tmpl w:val="0610D1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26F05E6"/>
    <w:multiLevelType w:val="hybridMultilevel"/>
    <w:tmpl w:val="3E547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75564D9"/>
    <w:multiLevelType w:val="hybridMultilevel"/>
    <w:tmpl w:val="543E66FA"/>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3B7958D8"/>
    <w:multiLevelType w:val="hybridMultilevel"/>
    <w:tmpl w:val="692A1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5619FB"/>
    <w:multiLevelType w:val="hybridMultilevel"/>
    <w:tmpl w:val="EC868348"/>
    <w:lvl w:ilvl="0" w:tplc="D544150C">
      <w:start w:val="1"/>
      <w:numFmt w:val="bullet"/>
      <w:lvlText w:val=""/>
      <w:lvlJc w:val="left"/>
      <w:pPr>
        <w:tabs>
          <w:tab w:val="num" w:pos="720"/>
        </w:tabs>
        <w:ind w:left="720" w:hanging="360"/>
      </w:pPr>
      <w:rPr>
        <w:rFonts w:ascii="Wingdings" w:hAnsi="Wingdings" w:hint="default"/>
      </w:rPr>
    </w:lvl>
    <w:lvl w:ilvl="1" w:tplc="C22CB20C">
      <w:start w:val="1"/>
      <w:numFmt w:val="bullet"/>
      <w:lvlText w:val=""/>
      <w:lvlJc w:val="left"/>
      <w:pPr>
        <w:tabs>
          <w:tab w:val="num" w:pos="1440"/>
        </w:tabs>
        <w:ind w:left="1440" w:hanging="360"/>
      </w:pPr>
      <w:rPr>
        <w:rFonts w:ascii="Wingdings" w:hAnsi="Wingdings" w:hint="default"/>
      </w:rPr>
    </w:lvl>
    <w:lvl w:ilvl="2" w:tplc="ED046426" w:tentative="1">
      <w:start w:val="1"/>
      <w:numFmt w:val="bullet"/>
      <w:lvlText w:val=""/>
      <w:lvlJc w:val="left"/>
      <w:pPr>
        <w:tabs>
          <w:tab w:val="num" w:pos="2160"/>
        </w:tabs>
        <w:ind w:left="2160" w:hanging="360"/>
      </w:pPr>
      <w:rPr>
        <w:rFonts w:ascii="Wingdings" w:hAnsi="Wingdings" w:hint="default"/>
      </w:rPr>
    </w:lvl>
    <w:lvl w:ilvl="3" w:tplc="96ACD6A6" w:tentative="1">
      <w:start w:val="1"/>
      <w:numFmt w:val="bullet"/>
      <w:lvlText w:val=""/>
      <w:lvlJc w:val="left"/>
      <w:pPr>
        <w:tabs>
          <w:tab w:val="num" w:pos="2880"/>
        </w:tabs>
        <w:ind w:left="2880" w:hanging="360"/>
      </w:pPr>
      <w:rPr>
        <w:rFonts w:ascii="Wingdings" w:hAnsi="Wingdings" w:hint="default"/>
      </w:rPr>
    </w:lvl>
    <w:lvl w:ilvl="4" w:tplc="1B9ED966" w:tentative="1">
      <w:start w:val="1"/>
      <w:numFmt w:val="bullet"/>
      <w:lvlText w:val=""/>
      <w:lvlJc w:val="left"/>
      <w:pPr>
        <w:tabs>
          <w:tab w:val="num" w:pos="3600"/>
        </w:tabs>
        <w:ind w:left="3600" w:hanging="360"/>
      </w:pPr>
      <w:rPr>
        <w:rFonts w:ascii="Wingdings" w:hAnsi="Wingdings" w:hint="default"/>
      </w:rPr>
    </w:lvl>
    <w:lvl w:ilvl="5" w:tplc="A3FEE3E0" w:tentative="1">
      <w:start w:val="1"/>
      <w:numFmt w:val="bullet"/>
      <w:lvlText w:val=""/>
      <w:lvlJc w:val="left"/>
      <w:pPr>
        <w:tabs>
          <w:tab w:val="num" w:pos="4320"/>
        </w:tabs>
        <w:ind w:left="4320" w:hanging="360"/>
      </w:pPr>
      <w:rPr>
        <w:rFonts w:ascii="Wingdings" w:hAnsi="Wingdings" w:hint="default"/>
      </w:rPr>
    </w:lvl>
    <w:lvl w:ilvl="6" w:tplc="9D487650" w:tentative="1">
      <w:start w:val="1"/>
      <w:numFmt w:val="bullet"/>
      <w:lvlText w:val=""/>
      <w:lvlJc w:val="left"/>
      <w:pPr>
        <w:tabs>
          <w:tab w:val="num" w:pos="5040"/>
        </w:tabs>
        <w:ind w:left="5040" w:hanging="360"/>
      </w:pPr>
      <w:rPr>
        <w:rFonts w:ascii="Wingdings" w:hAnsi="Wingdings" w:hint="default"/>
      </w:rPr>
    </w:lvl>
    <w:lvl w:ilvl="7" w:tplc="50FE7D5E" w:tentative="1">
      <w:start w:val="1"/>
      <w:numFmt w:val="bullet"/>
      <w:lvlText w:val=""/>
      <w:lvlJc w:val="left"/>
      <w:pPr>
        <w:tabs>
          <w:tab w:val="num" w:pos="5760"/>
        </w:tabs>
        <w:ind w:left="5760" w:hanging="360"/>
      </w:pPr>
      <w:rPr>
        <w:rFonts w:ascii="Wingdings" w:hAnsi="Wingdings" w:hint="default"/>
      </w:rPr>
    </w:lvl>
    <w:lvl w:ilvl="8" w:tplc="26B44014" w:tentative="1">
      <w:start w:val="1"/>
      <w:numFmt w:val="bullet"/>
      <w:lvlText w:val=""/>
      <w:lvlJc w:val="left"/>
      <w:pPr>
        <w:tabs>
          <w:tab w:val="num" w:pos="6480"/>
        </w:tabs>
        <w:ind w:left="6480" w:hanging="360"/>
      </w:pPr>
      <w:rPr>
        <w:rFonts w:ascii="Wingdings" w:hAnsi="Wingdings" w:hint="default"/>
      </w:rPr>
    </w:lvl>
  </w:abstractNum>
  <w:abstractNum w:abstractNumId="15">
    <w:nsid w:val="469D3789"/>
    <w:multiLevelType w:val="hybridMultilevel"/>
    <w:tmpl w:val="738C33A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6BB170E"/>
    <w:multiLevelType w:val="hybridMultilevel"/>
    <w:tmpl w:val="5FC8E7A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05D109A"/>
    <w:multiLevelType w:val="hybridMultilevel"/>
    <w:tmpl w:val="45DA0C9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8">
    <w:nsid w:val="62B1604F"/>
    <w:multiLevelType w:val="hybridMultilevel"/>
    <w:tmpl w:val="E2CC47AC"/>
    <w:lvl w:ilvl="0" w:tplc="3AAC627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33D6A54"/>
    <w:multiLevelType w:val="hybridMultilevel"/>
    <w:tmpl w:val="E77C0C26"/>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67C12692"/>
    <w:multiLevelType w:val="hybridMultilevel"/>
    <w:tmpl w:val="B1CEB5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90C061F"/>
    <w:multiLevelType w:val="multilevel"/>
    <w:tmpl w:val="6C2C6E1E"/>
    <w:lvl w:ilvl="0">
      <w:start w:val="1"/>
      <w:numFmt w:val="decimal"/>
      <w:lvlText w:val="%1."/>
      <w:lvlJc w:val="left"/>
      <w:pPr>
        <w:ind w:left="360" w:hanging="360"/>
      </w:pPr>
      <w:rPr>
        <w:rFonts w:hint="default"/>
        <w:b/>
        <w:i w:val="0"/>
        <w:sz w:val="24"/>
        <w:szCs w:val="24"/>
      </w:rPr>
    </w:lvl>
    <w:lvl w:ilvl="1">
      <w:start w:val="1"/>
      <w:numFmt w:val="decimal"/>
      <w:isLgl/>
      <w:lvlText w:val="%1.%2."/>
      <w:lvlJc w:val="left"/>
      <w:pPr>
        <w:ind w:left="2610" w:hanging="720"/>
      </w:pPr>
      <w:rPr>
        <w:rFonts w:hint="default"/>
        <w:b/>
      </w:rPr>
    </w:lvl>
    <w:lvl w:ilvl="2">
      <w:start w:val="1"/>
      <w:numFmt w:val="upperLetter"/>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2">
    <w:nsid w:val="7E2D463B"/>
    <w:multiLevelType w:val="hybridMultilevel"/>
    <w:tmpl w:val="629EDC88"/>
    <w:lvl w:ilvl="0" w:tplc="552A977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7E5254B4"/>
    <w:multiLevelType w:val="hybridMultilevel"/>
    <w:tmpl w:val="76C83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6"/>
  </w:num>
  <w:num w:numId="3">
    <w:abstractNumId w:val="22"/>
  </w:num>
  <w:num w:numId="4">
    <w:abstractNumId w:val="3"/>
  </w:num>
  <w:num w:numId="5">
    <w:abstractNumId w:val="9"/>
  </w:num>
  <w:num w:numId="6">
    <w:abstractNumId w:val="18"/>
  </w:num>
  <w:num w:numId="7">
    <w:abstractNumId w:val="16"/>
  </w:num>
  <w:num w:numId="8">
    <w:abstractNumId w:val="14"/>
  </w:num>
  <w:num w:numId="9">
    <w:abstractNumId w:val="4"/>
  </w:num>
  <w:num w:numId="10">
    <w:abstractNumId w:val="2"/>
  </w:num>
  <w:num w:numId="11">
    <w:abstractNumId w:val="15"/>
  </w:num>
  <w:num w:numId="12">
    <w:abstractNumId w:val="0"/>
  </w:num>
  <w:num w:numId="13">
    <w:abstractNumId w:val="19"/>
  </w:num>
  <w:num w:numId="14">
    <w:abstractNumId w:val="11"/>
  </w:num>
  <w:num w:numId="15">
    <w:abstractNumId w:val="10"/>
  </w:num>
  <w:num w:numId="16">
    <w:abstractNumId w:val="12"/>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13"/>
  </w:num>
  <w:num w:numId="20">
    <w:abstractNumId w:val="21"/>
  </w:num>
  <w:num w:numId="21">
    <w:abstractNumId w:val="7"/>
  </w:num>
  <w:num w:numId="22">
    <w:abstractNumId w:val="8"/>
  </w:num>
  <w:num w:numId="23">
    <w:abstractNumId w:val="1"/>
  </w:num>
  <w:num w:numId="24">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ECD"/>
    <w:rsid w:val="00013E86"/>
    <w:rsid w:val="00095775"/>
    <w:rsid w:val="001A5DDD"/>
    <w:rsid w:val="00244830"/>
    <w:rsid w:val="00277A04"/>
    <w:rsid w:val="00412A14"/>
    <w:rsid w:val="0054768A"/>
    <w:rsid w:val="00547DBB"/>
    <w:rsid w:val="005F707E"/>
    <w:rsid w:val="00600262"/>
    <w:rsid w:val="00627ECD"/>
    <w:rsid w:val="00711020"/>
    <w:rsid w:val="007A6822"/>
    <w:rsid w:val="007D6C78"/>
    <w:rsid w:val="008771FB"/>
    <w:rsid w:val="008F7A2F"/>
    <w:rsid w:val="00993D28"/>
    <w:rsid w:val="00A67D40"/>
    <w:rsid w:val="00B10644"/>
    <w:rsid w:val="00B81853"/>
    <w:rsid w:val="00C7206D"/>
    <w:rsid w:val="00CF002F"/>
    <w:rsid w:val="00FD541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732A9D-3C1E-4EB2-8437-8009C0DAC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D40"/>
    <w:pPr>
      <w:spacing w:line="259" w:lineRule="auto"/>
    </w:pPr>
    <w:rPr>
      <w:lang w:val="en-IN"/>
    </w:rPr>
  </w:style>
  <w:style w:type="paragraph" w:styleId="Heading1">
    <w:name w:val="heading 1"/>
    <w:basedOn w:val="Normal"/>
    <w:next w:val="Normal"/>
    <w:link w:val="Heading1Char"/>
    <w:uiPriority w:val="9"/>
    <w:qFormat/>
    <w:rsid w:val="008F7A2F"/>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8F7A2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7A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71FB"/>
    <w:pPr>
      <w:spacing w:after="200" w:line="276" w:lineRule="auto"/>
      <w:ind w:left="720"/>
      <w:contextualSpacing/>
    </w:pPr>
    <w:rPr>
      <w:rFonts w:eastAsiaTheme="minorEastAsia"/>
      <w:lang w:val="en-US"/>
    </w:rPr>
  </w:style>
  <w:style w:type="character" w:customStyle="1" w:styleId="Heading1Char">
    <w:name w:val="Heading 1 Char"/>
    <w:basedOn w:val="DefaultParagraphFont"/>
    <w:link w:val="Heading1"/>
    <w:uiPriority w:val="9"/>
    <w:rsid w:val="008F7A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F7A2F"/>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rsid w:val="008F7A2F"/>
    <w:rPr>
      <w:rFonts w:asciiTheme="majorHAnsi" w:eastAsiaTheme="majorEastAsia" w:hAnsiTheme="majorHAnsi" w:cstheme="majorBidi"/>
      <w:color w:val="1F4D78" w:themeColor="accent1" w:themeShade="7F"/>
      <w:sz w:val="24"/>
      <w:szCs w:val="24"/>
      <w:lang w:val="en-IN"/>
    </w:rPr>
  </w:style>
  <w:style w:type="table" w:styleId="TableGrid">
    <w:name w:val="Table Grid"/>
    <w:basedOn w:val="TableNormal"/>
    <w:uiPriority w:val="59"/>
    <w:rsid w:val="008F7A2F"/>
    <w:pPr>
      <w:spacing w:after="0"/>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F7A2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diagramData" Target="diagrams/data1.xml"/><Relationship Id="rId21" Type="http://schemas.openxmlformats.org/officeDocument/2006/relationships/image" Target="media/image16.emf"/><Relationship Id="rId34" Type="http://schemas.openxmlformats.org/officeDocument/2006/relationships/image" Target="media/image28.png"/><Relationship Id="rId42" Type="http://schemas.openxmlformats.org/officeDocument/2006/relationships/diagramColors" Target="diagrams/colors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ec.bihar.gov.in/SearchInFinalPdf.aspx" TargetMode="External"/><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diagramLayout" Target="diagrams/layout1.xml"/><Relationship Id="rId45" Type="http://schemas.microsoft.com/office/2011/relationships/people" Target="people.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emf"/><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emf"/><Relationship Id="rId27" Type="http://schemas.microsoft.com/office/2007/relationships/hdphoto" Target="NULL"/><Relationship Id="rId30" Type="http://schemas.openxmlformats.org/officeDocument/2006/relationships/image" Target="media/image24.png"/><Relationship Id="rId35" Type="http://schemas.openxmlformats.org/officeDocument/2006/relationships/image" Target="media/image29.png"/><Relationship Id="rId43" Type="http://schemas.microsoft.com/office/2007/relationships/diagramDrawing" Target="diagrams/drawing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diagramQuickStyle" Target="diagrams/quickStyle1.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C2DCC8-E594-4760-ABB1-A148F94DA7AC}" type="doc">
      <dgm:prSet loTypeId="urn:microsoft.com/office/officeart/2005/8/layout/list1" loCatId="list" qsTypeId="urn:microsoft.com/office/officeart/2005/8/quickstyle/simple1" qsCatId="simple" csTypeId="urn:microsoft.com/office/officeart/2005/8/colors/accent0_2" csCatId="mainScheme" phldr="1"/>
      <dgm:spPr/>
      <dgm:t>
        <a:bodyPr/>
        <a:lstStyle/>
        <a:p>
          <a:endParaRPr lang="en-IN"/>
        </a:p>
      </dgm:t>
    </dgm:pt>
    <dgm:pt modelId="{CF717CDF-5ECD-4E60-8D59-79107BEB943D}">
      <dgm:prSet phldrT="[Text]" custT="1"/>
      <dgm:spPr/>
      <dgm:t>
        <a:bodyPr/>
        <a:lstStyle/>
        <a:p>
          <a:pPr algn="l"/>
          <a:r>
            <a:rPr lang="en-IN" sz="1400" b="1">
              <a:solidFill>
                <a:sysClr val="windowText" lastClr="000000"/>
              </a:solidFill>
              <a:latin typeface="Tw Cen MT" panose="020B0602020104020603" pitchFamily="34" charset="0"/>
            </a:rPr>
            <a:t>Open ODK Collect app in your device - you can see six options related to 'Form'</a:t>
          </a:r>
        </a:p>
      </dgm:t>
    </dgm:pt>
    <dgm:pt modelId="{20533516-A320-4C58-93B5-DC3328FF7C67}" type="parTrans" cxnId="{6E400641-C74C-48F3-BF70-78FD17F02A31}">
      <dgm:prSet/>
      <dgm:spPr/>
      <dgm:t>
        <a:bodyPr/>
        <a:lstStyle/>
        <a:p>
          <a:pPr algn="l"/>
          <a:endParaRPr lang="en-IN" sz="1400" b="1">
            <a:solidFill>
              <a:sysClr val="windowText" lastClr="000000"/>
            </a:solidFill>
            <a:latin typeface="Tw Cen MT" panose="020B0602020104020603" pitchFamily="34" charset="0"/>
          </a:endParaRPr>
        </a:p>
      </dgm:t>
    </dgm:pt>
    <dgm:pt modelId="{439CC220-F956-4171-AB66-1906F94B9D49}" type="sibTrans" cxnId="{6E400641-C74C-48F3-BF70-78FD17F02A31}">
      <dgm:prSet/>
      <dgm:spPr/>
      <dgm:t>
        <a:bodyPr/>
        <a:lstStyle/>
        <a:p>
          <a:pPr algn="l"/>
          <a:endParaRPr lang="en-IN" sz="1400" b="1">
            <a:solidFill>
              <a:sysClr val="windowText" lastClr="000000"/>
            </a:solidFill>
            <a:latin typeface="Tw Cen MT" panose="020B0602020104020603" pitchFamily="34" charset="0"/>
          </a:endParaRPr>
        </a:p>
      </dgm:t>
    </dgm:pt>
    <dgm:pt modelId="{078694D7-715C-4F3B-93BA-7542719D0269}">
      <dgm:prSet phldrT="[Text]" custT="1"/>
      <dgm:spPr/>
      <dgm:t>
        <a:bodyPr/>
        <a:lstStyle/>
        <a:p>
          <a:pPr algn="l"/>
          <a:r>
            <a:rPr lang="en-IN" sz="1400" b="1">
              <a:solidFill>
                <a:sysClr val="windowText" lastClr="000000"/>
              </a:solidFill>
              <a:latin typeface="Tw Cen MT" panose="020B0602020104020603" pitchFamily="34" charset="0"/>
            </a:rPr>
            <a:t>Click the option "Get Blank Form" - You can see all the forms (digital questionnaires) available for downloading</a:t>
          </a:r>
        </a:p>
      </dgm:t>
    </dgm:pt>
    <dgm:pt modelId="{BD57F016-4CDF-437E-831F-B839748EF09D}" type="parTrans" cxnId="{0BE2DD90-44C7-4755-80A8-CAEDAC7D1F48}">
      <dgm:prSet/>
      <dgm:spPr/>
      <dgm:t>
        <a:bodyPr/>
        <a:lstStyle/>
        <a:p>
          <a:pPr algn="l"/>
          <a:endParaRPr lang="en-IN" sz="1400" b="1">
            <a:solidFill>
              <a:sysClr val="windowText" lastClr="000000"/>
            </a:solidFill>
            <a:latin typeface="Tw Cen MT" panose="020B0602020104020603" pitchFamily="34" charset="0"/>
          </a:endParaRPr>
        </a:p>
      </dgm:t>
    </dgm:pt>
    <dgm:pt modelId="{BF6086F3-E257-4EAB-91BA-68E50BD0A4C5}" type="sibTrans" cxnId="{0BE2DD90-44C7-4755-80A8-CAEDAC7D1F48}">
      <dgm:prSet/>
      <dgm:spPr/>
      <dgm:t>
        <a:bodyPr/>
        <a:lstStyle/>
        <a:p>
          <a:pPr algn="l"/>
          <a:endParaRPr lang="en-IN" sz="1400" b="1">
            <a:solidFill>
              <a:sysClr val="windowText" lastClr="000000"/>
            </a:solidFill>
            <a:latin typeface="Tw Cen MT" panose="020B0602020104020603" pitchFamily="34" charset="0"/>
          </a:endParaRPr>
        </a:p>
      </dgm:t>
    </dgm:pt>
    <dgm:pt modelId="{2BF4BCD9-05FE-4B21-8383-DBFFEB4567DD}">
      <dgm:prSet phldrT="[Text]" custT="1"/>
      <dgm:spPr/>
      <dgm:t>
        <a:bodyPr/>
        <a:lstStyle/>
        <a:p>
          <a:pPr algn="l"/>
          <a:r>
            <a:rPr lang="en-IN" sz="1400" b="1">
              <a:solidFill>
                <a:sysClr val="windowText" lastClr="000000"/>
              </a:solidFill>
              <a:latin typeface="Tw Cen MT" panose="020B0602020104020603" pitchFamily="34" charset="0"/>
            </a:rPr>
            <a:t>Select  one or multiple Forms you are interested-in and tap on option"Get Selected"</a:t>
          </a:r>
        </a:p>
      </dgm:t>
    </dgm:pt>
    <dgm:pt modelId="{4C1DD179-FC56-4AEF-BA22-B812C9FD9267}" type="parTrans" cxnId="{FD2A1330-F7DF-4DB0-A2A7-48747B7E3EDB}">
      <dgm:prSet/>
      <dgm:spPr/>
      <dgm:t>
        <a:bodyPr/>
        <a:lstStyle/>
        <a:p>
          <a:pPr algn="l"/>
          <a:endParaRPr lang="en-IN" sz="1400" b="1">
            <a:solidFill>
              <a:sysClr val="windowText" lastClr="000000"/>
            </a:solidFill>
            <a:latin typeface="Tw Cen MT" panose="020B0602020104020603" pitchFamily="34" charset="0"/>
          </a:endParaRPr>
        </a:p>
      </dgm:t>
    </dgm:pt>
    <dgm:pt modelId="{992BD85D-6EB5-42CE-87EA-FB7D540C5DD6}" type="sibTrans" cxnId="{FD2A1330-F7DF-4DB0-A2A7-48747B7E3EDB}">
      <dgm:prSet/>
      <dgm:spPr/>
      <dgm:t>
        <a:bodyPr/>
        <a:lstStyle/>
        <a:p>
          <a:pPr algn="l"/>
          <a:endParaRPr lang="en-IN" sz="1400" b="1">
            <a:solidFill>
              <a:sysClr val="windowText" lastClr="000000"/>
            </a:solidFill>
            <a:latin typeface="Tw Cen MT" panose="020B0602020104020603" pitchFamily="34" charset="0"/>
          </a:endParaRPr>
        </a:p>
      </dgm:t>
    </dgm:pt>
    <dgm:pt modelId="{737E99F4-F244-43B1-8996-F1796517E8E4}">
      <dgm:prSet phldrT="[Text]" custT="1"/>
      <dgm:spPr/>
      <dgm:t>
        <a:bodyPr/>
        <a:lstStyle/>
        <a:p>
          <a:pPr algn="l"/>
          <a:r>
            <a:rPr lang="en-IN" sz="1400" b="1">
              <a:solidFill>
                <a:sysClr val="windowText" lastClr="000000"/>
              </a:solidFill>
              <a:latin typeface="Tw Cen MT" panose="020B0602020104020603" pitchFamily="34" charset="0"/>
            </a:rPr>
            <a:t>You see download result - Success. It means selected Form(s) are now available in your device. Press OK.</a:t>
          </a:r>
        </a:p>
      </dgm:t>
    </dgm:pt>
    <dgm:pt modelId="{E07F9C9B-92DF-420C-954D-96C2848D2BB1}" type="parTrans" cxnId="{56F6DD63-30E3-4BB2-9190-821EB0180909}">
      <dgm:prSet/>
      <dgm:spPr/>
      <dgm:t>
        <a:bodyPr/>
        <a:lstStyle/>
        <a:p>
          <a:pPr algn="l"/>
          <a:endParaRPr lang="en-IN" sz="1400" b="1">
            <a:solidFill>
              <a:sysClr val="windowText" lastClr="000000"/>
            </a:solidFill>
            <a:latin typeface="Tw Cen MT" panose="020B0602020104020603" pitchFamily="34" charset="0"/>
          </a:endParaRPr>
        </a:p>
      </dgm:t>
    </dgm:pt>
    <dgm:pt modelId="{0DDEFE0C-EE52-442D-A0C9-ABBCCDD023A9}" type="sibTrans" cxnId="{56F6DD63-30E3-4BB2-9190-821EB0180909}">
      <dgm:prSet/>
      <dgm:spPr/>
      <dgm:t>
        <a:bodyPr/>
        <a:lstStyle/>
        <a:p>
          <a:pPr algn="l"/>
          <a:endParaRPr lang="en-IN" sz="1400" b="1">
            <a:solidFill>
              <a:sysClr val="windowText" lastClr="000000"/>
            </a:solidFill>
            <a:latin typeface="Tw Cen MT" panose="020B0602020104020603" pitchFamily="34" charset="0"/>
          </a:endParaRPr>
        </a:p>
      </dgm:t>
    </dgm:pt>
    <dgm:pt modelId="{FD4F4003-0D08-4630-8211-5591609A6025}">
      <dgm:prSet phldrT="[Text]" custT="1"/>
      <dgm:spPr/>
      <dgm:t>
        <a:bodyPr/>
        <a:lstStyle/>
        <a:p>
          <a:pPr algn="l"/>
          <a:r>
            <a:rPr lang="en-IN" sz="1400" b="1">
              <a:solidFill>
                <a:sysClr val="windowText" lastClr="000000"/>
              </a:solidFill>
              <a:latin typeface="Tw Cen MT" panose="020B0602020104020603" pitchFamily="34" charset="0"/>
            </a:rPr>
            <a:t>You are redirected to the main screen of ODK Collect. Click the option "Fill Blank Form" - you can see Form(s) ready to be used.</a:t>
          </a:r>
        </a:p>
      </dgm:t>
    </dgm:pt>
    <dgm:pt modelId="{2DB4A5DF-21D9-43CE-B29F-15F571EC9E4F}" type="parTrans" cxnId="{D6D9E2AB-4182-4F85-A985-8B7F2E04CBFE}">
      <dgm:prSet/>
      <dgm:spPr/>
      <dgm:t>
        <a:bodyPr/>
        <a:lstStyle/>
        <a:p>
          <a:endParaRPr lang="en-IN" sz="1400" b="1">
            <a:solidFill>
              <a:sysClr val="windowText" lastClr="000000"/>
            </a:solidFill>
            <a:latin typeface="Tw Cen MT" panose="020B0602020104020603" pitchFamily="34" charset="0"/>
          </a:endParaRPr>
        </a:p>
      </dgm:t>
    </dgm:pt>
    <dgm:pt modelId="{ECAB6C2C-CD9E-4F35-A33C-ADCD5BE0B614}" type="sibTrans" cxnId="{D6D9E2AB-4182-4F85-A985-8B7F2E04CBFE}">
      <dgm:prSet/>
      <dgm:spPr/>
      <dgm:t>
        <a:bodyPr/>
        <a:lstStyle/>
        <a:p>
          <a:endParaRPr lang="en-IN" sz="1400" b="1">
            <a:solidFill>
              <a:sysClr val="windowText" lastClr="000000"/>
            </a:solidFill>
            <a:latin typeface="Tw Cen MT" panose="020B0602020104020603" pitchFamily="34" charset="0"/>
          </a:endParaRPr>
        </a:p>
      </dgm:t>
    </dgm:pt>
    <dgm:pt modelId="{5C35B2F4-D85B-493A-9EDC-9A0D2B15D101}">
      <dgm:prSet phldrT="[Text]" custT="1"/>
      <dgm:spPr/>
      <dgm:t>
        <a:bodyPr/>
        <a:lstStyle/>
        <a:p>
          <a:pPr algn="l"/>
          <a:r>
            <a:rPr lang="en-IN" sz="1400" b="1">
              <a:solidFill>
                <a:sysClr val="windowText" lastClr="000000"/>
              </a:solidFill>
              <a:latin typeface="Tw Cen MT" panose="020B0602020104020603" pitchFamily="34" charset="0"/>
            </a:rPr>
            <a:t>Tap on the the desired form to start the survey. It's READY.</a:t>
          </a:r>
        </a:p>
      </dgm:t>
    </dgm:pt>
    <dgm:pt modelId="{23622630-491A-4838-9549-850FB5E2519A}" type="parTrans" cxnId="{1301474D-92BC-4F85-9BCD-3EC1A2F98FD4}">
      <dgm:prSet/>
      <dgm:spPr/>
      <dgm:t>
        <a:bodyPr/>
        <a:lstStyle/>
        <a:p>
          <a:endParaRPr lang="en-IN" sz="1400" b="1">
            <a:solidFill>
              <a:sysClr val="windowText" lastClr="000000"/>
            </a:solidFill>
            <a:latin typeface="Tw Cen MT" panose="020B0602020104020603" pitchFamily="34" charset="0"/>
          </a:endParaRPr>
        </a:p>
      </dgm:t>
    </dgm:pt>
    <dgm:pt modelId="{501E1078-A23B-443F-B96D-FB1C3FC3776F}" type="sibTrans" cxnId="{1301474D-92BC-4F85-9BCD-3EC1A2F98FD4}">
      <dgm:prSet/>
      <dgm:spPr/>
      <dgm:t>
        <a:bodyPr/>
        <a:lstStyle/>
        <a:p>
          <a:endParaRPr lang="en-IN" sz="1400" b="1">
            <a:solidFill>
              <a:sysClr val="windowText" lastClr="000000"/>
            </a:solidFill>
            <a:latin typeface="Tw Cen MT" panose="020B0602020104020603" pitchFamily="34" charset="0"/>
          </a:endParaRPr>
        </a:p>
      </dgm:t>
    </dgm:pt>
    <dgm:pt modelId="{65FF6448-946C-44C2-881F-5FAEF7E40CED}" type="pres">
      <dgm:prSet presAssocID="{ABC2DCC8-E594-4760-ABB1-A148F94DA7AC}" presName="linear" presStyleCnt="0">
        <dgm:presLayoutVars>
          <dgm:dir/>
          <dgm:animLvl val="lvl"/>
          <dgm:resizeHandles val="exact"/>
        </dgm:presLayoutVars>
      </dgm:prSet>
      <dgm:spPr/>
      <dgm:t>
        <a:bodyPr/>
        <a:lstStyle/>
        <a:p>
          <a:endParaRPr lang="en-US"/>
        </a:p>
      </dgm:t>
    </dgm:pt>
    <dgm:pt modelId="{0B5C8742-4118-41E9-96B4-A19EE7B9064F}" type="pres">
      <dgm:prSet presAssocID="{CF717CDF-5ECD-4E60-8D59-79107BEB943D}" presName="parentLin" presStyleCnt="0"/>
      <dgm:spPr/>
    </dgm:pt>
    <dgm:pt modelId="{A47416C7-012B-41E2-B750-202E348A3462}" type="pres">
      <dgm:prSet presAssocID="{CF717CDF-5ECD-4E60-8D59-79107BEB943D}" presName="parentLeftMargin" presStyleLbl="node1" presStyleIdx="0" presStyleCnt="6"/>
      <dgm:spPr/>
      <dgm:t>
        <a:bodyPr/>
        <a:lstStyle/>
        <a:p>
          <a:endParaRPr lang="en-US"/>
        </a:p>
      </dgm:t>
    </dgm:pt>
    <dgm:pt modelId="{1D736989-D0F9-4DE3-9BEF-D49416A0211B}" type="pres">
      <dgm:prSet presAssocID="{CF717CDF-5ECD-4E60-8D59-79107BEB943D}" presName="parentText" presStyleLbl="node1" presStyleIdx="0" presStyleCnt="6" custScaleX="100828" custScaleY="89654">
        <dgm:presLayoutVars>
          <dgm:chMax val="0"/>
          <dgm:bulletEnabled val="1"/>
        </dgm:presLayoutVars>
      </dgm:prSet>
      <dgm:spPr/>
      <dgm:t>
        <a:bodyPr/>
        <a:lstStyle/>
        <a:p>
          <a:endParaRPr lang="en-US"/>
        </a:p>
      </dgm:t>
    </dgm:pt>
    <dgm:pt modelId="{024AA554-7EAB-441F-AF81-F04C6DB0219B}" type="pres">
      <dgm:prSet presAssocID="{CF717CDF-5ECD-4E60-8D59-79107BEB943D}" presName="negativeSpace" presStyleCnt="0"/>
      <dgm:spPr/>
    </dgm:pt>
    <dgm:pt modelId="{FF829562-9E4B-4476-872A-0D79F6D3D8E1}" type="pres">
      <dgm:prSet presAssocID="{CF717CDF-5ECD-4E60-8D59-79107BEB943D}" presName="childText" presStyleLbl="conFgAcc1" presStyleIdx="0" presStyleCnt="6">
        <dgm:presLayoutVars>
          <dgm:bulletEnabled val="1"/>
        </dgm:presLayoutVars>
      </dgm:prSet>
      <dgm:spPr/>
    </dgm:pt>
    <dgm:pt modelId="{2C94E500-B9D1-447B-AF97-CAB87DEF6870}" type="pres">
      <dgm:prSet presAssocID="{439CC220-F956-4171-AB66-1906F94B9D49}" presName="spaceBetweenRectangles" presStyleCnt="0"/>
      <dgm:spPr/>
    </dgm:pt>
    <dgm:pt modelId="{A5CCC47C-E670-4355-97D2-AAEA11E06941}" type="pres">
      <dgm:prSet presAssocID="{078694D7-715C-4F3B-93BA-7542719D0269}" presName="parentLin" presStyleCnt="0"/>
      <dgm:spPr/>
    </dgm:pt>
    <dgm:pt modelId="{FCC6AB04-782F-4959-88FB-BF046B582C12}" type="pres">
      <dgm:prSet presAssocID="{078694D7-715C-4F3B-93BA-7542719D0269}" presName="parentLeftMargin" presStyleLbl="node1" presStyleIdx="0" presStyleCnt="6"/>
      <dgm:spPr/>
      <dgm:t>
        <a:bodyPr/>
        <a:lstStyle/>
        <a:p>
          <a:endParaRPr lang="en-US"/>
        </a:p>
      </dgm:t>
    </dgm:pt>
    <dgm:pt modelId="{1B218F38-8F74-4E43-B5CD-337ED6EB9F27}" type="pres">
      <dgm:prSet presAssocID="{078694D7-715C-4F3B-93BA-7542719D0269}" presName="parentText" presStyleLbl="node1" presStyleIdx="1" presStyleCnt="6">
        <dgm:presLayoutVars>
          <dgm:chMax val="0"/>
          <dgm:bulletEnabled val="1"/>
        </dgm:presLayoutVars>
      </dgm:prSet>
      <dgm:spPr/>
      <dgm:t>
        <a:bodyPr/>
        <a:lstStyle/>
        <a:p>
          <a:endParaRPr lang="en-IN"/>
        </a:p>
      </dgm:t>
    </dgm:pt>
    <dgm:pt modelId="{AC2B3241-CFD9-477D-84F4-B68D870F88CB}" type="pres">
      <dgm:prSet presAssocID="{078694D7-715C-4F3B-93BA-7542719D0269}" presName="negativeSpace" presStyleCnt="0"/>
      <dgm:spPr/>
    </dgm:pt>
    <dgm:pt modelId="{2A186083-CCD3-48D0-A958-6520A74AE6DE}" type="pres">
      <dgm:prSet presAssocID="{078694D7-715C-4F3B-93BA-7542719D0269}" presName="childText" presStyleLbl="conFgAcc1" presStyleIdx="1" presStyleCnt="6">
        <dgm:presLayoutVars>
          <dgm:bulletEnabled val="1"/>
        </dgm:presLayoutVars>
      </dgm:prSet>
      <dgm:spPr/>
    </dgm:pt>
    <dgm:pt modelId="{779605D5-2331-4EAF-BCA8-EBB99C589F6B}" type="pres">
      <dgm:prSet presAssocID="{BF6086F3-E257-4EAB-91BA-68E50BD0A4C5}" presName="spaceBetweenRectangles" presStyleCnt="0"/>
      <dgm:spPr/>
    </dgm:pt>
    <dgm:pt modelId="{33CC6A58-9540-47E4-B0C4-9262DF20C09F}" type="pres">
      <dgm:prSet presAssocID="{2BF4BCD9-05FE-4B21-8383-DBFFEB4567DD}" presName="parentLin" presStyleCnt="0"/>
      <dgm:spPr/>
    </dgm:pt>
    <dgm:pt modelId="{D109FB9C-2AF5-44C9-BB88-2B4167DC4D11}" type="pres">
      <dgm:prSet presAssocID="{2BF4BCD9-05FE-4B21-8383-DBFFEB4567DD}" presName="parentLeftMargin" presStyleLbl="node1" presStyleIdx="1" presStyleCnt="6"/>
      <dgm:spPr/>
      <dgm:t>
        <a:bodyPr/>
        <a:lstStyle/>
        <a:p>
          <a:endParaRPr lang="en-US"/>
        </a:p>
      </dgm:t>
    </dgm:pt>
    <dgm:pt modelId="{97CAE767-6BB9-4EEC-91F1-0FE615E53A57}" type="pres">
      <dgm:prSet presAssocID="{2BF4BCD9-05FE-4B21-8383-DBFFEB4567DD}" presName="parentText" presStyleLbl="node1" presStyleIdx="2" presStyleCnt="6">
        <dgm:presLayoutVars>
          <dgm:chMax val="0"/>
          <dgm:bulletEnabled val="1"/>
        </dgm:presLayoutVars>
      </dgm:prSet>
      <dgm:spPr/>
      <dgm:t>
        <a:bodyPr/>
        <a:lstStyle/>
        <a:p>
          <a:endParaRPr lang="en-IN"/>
        </a:p>
      </dgm:t>
    </dgm:pt>
    <dgm:pt modelId="{4D33F25C-30B3-4121-8CFF-76CD7AD79B6A}" type="pres">
      <dgm:prSet presAssocID="{2BF4BCD9-05FE-4B21-8383-DBFFEB4567DD}" presName="negativeSpace" presStyleCnt="0"/>
      <dgm:spPr/>
    </dgm:pt>
    <dgm:pt modelId="{A2D9B3B7-2A6D-4D3B-A41C-0C9925942BC3}" type="pres">
      <dgm:prSet presAssocID="{2BF4BCD9-05FE-4B21-8383-DBFFEB4567DD}" presName="childText" presStyleLbl="conFgAcc1" presStyleIdx="2" presStyleCnt="6">
        <dgm:presLayoutVars>
          <dgm:bulletEnabled val="1"/>
        </dgm:presLayoutVars>
      </dgm:prSet>
      <dgm:spPr/>
    </dgm:pt>
    <dgm:pt modelId="{C6CEF11F-1857-4C96-89CE-A91944BFAAD5}" type="pres">
      <dgm:prSet presAssocID="{992BD85D-6EB5-42CE-87EA-FB7D540C5DD6}" presName="spaceBetweenRectangles" presStyleCnt="0"/>
      <dgm:spPr/>
    </dgm:pt>
    <dgm:pt modelId="{91EC8AA1-8466-4BDA-A134-A46013556078}" type="pres">
      <dgm:prSet presAssocID="{737E99F4-F244-43B1-8996-F1796517E8E4}" presName="parentLin" presStyleCnt="0"/>
      <dgm:spPr/>
    </dgm:pt>
    <dgm:pt modelId="{A2BB3629-BBD5-4C62-B58B-4810A6A74BC7}" type="pres">
      <dgm:prSet presAssocID="{737E99F4-F244-43B1-8996-F1796517E8E4}" presName="parentLeftMargin" presStyleLbl="node1" presStyleIdx="2" presStyleCnt="6"/>
      <dgm:spPr/>
      <dgm:t>
        <a:bodyPr/>
        <a:lstStyle/>
        <a:p>
          <a:endParaRPr lang="en-US"/>
        </a:p>
      </dgm:t>
    </dgm:pt>
    <dgm:pt modelId="{EEBA6457-10C2-4B08-9422-A78AAAB0D25D}" type="pres">
      <dgm:prSet presAssocID="{737E99F4-F244-43B1-8996-F1796517E8E4}" presName="parentText" presStyleLbl="node1" presStyleIdx="3" presStyleCnt="6">
        <dgm:presLayoutVars>
          <dgm:chMax val="0"/>
          <dgm:bulletEnabled val="1"/>
        </dgm:presLayoutVars>
      </dgm:prSet>
      <dgm:spPr/>
      <dgm:t>
        <a:bodyPr/>
        <a:lstStyle/>
        <a:p>
          <a:endParaRPr lang="en-IN"/>
        </a:p>
      </dgm:t>
    </dgm:pt>
    <dgm:pt modelId="{108160B0-5492-49DB-89FE-022742FA030C}" type="pres">
      <dgm:prSet presAssocID="{737E99F4-F244-43B1-8996-F1796517E8E4}" presName="negativeSpace" presStyleCnt="0"/>
      <dgm:spPr/>
    </dgm:pt>
    <dgm:pt modelId="{B595CC9B-2022-4B1E-8D7C-FE990E67E76D}" type="pres">
      <dgm:prSet presAssocID="{737E99F4-F244-43B1-8996-F1796517E8E4}" presName="childText" presStyleLbl="conFgAcc1" presStyleIdx="3" presStyleCnt="6">
        <dgm:presLayoutVars>
          <dgm:bulletEnabled val="1"/>
        </dgm:presLayoutVars>
      </dgm:prSet>
      <dgm:spPr/>
    </dgm:pt>
    <dgm:pt modelId="{8560E545-F3B4-4C82-BCBB-82572C539D5D}" type="pres">
      <dgm:prSet presAssocID="{0DDEFE0C-EE52-442D-A0C9-ABBCCDD023A9}" presName="spaceBetweenRectangles" presStyleCnt="0"/>
      <dgm:spPr/>
    </dgm:pt>
    <dgm:pt modelId="{41151D53-CEBF-4456-A130-CAEE896BA71E}" type="pres">
      <dgm:prSet presAssocID="{FD4F4003-0D08-4630-8211-5591609A6025}" presName="parentLin" presStyleCnt="0"/>
      <dgm:spPr/>
    </dgm:pt>
    <dgm:pt modelId="{56B7CD80-CEBD-4446-AF41-C52C845D69FC}" type="pres">
      <dgm:prSet presAssocID="{FD4F4003-0D08-4630-8211-5591609A6025}" presName="parentLeftMargin" presStyleLbl="node1" presStyleIdx="3" presStyleCnt="6"/>
      <dgm:spPr/>
      <dgm:t>
        <a:bodyPr/>
        <a:lstStyle/>
        <a:p>
          <a:endParaRPr lang="en-US"/>
        </a:p>
      </dgm:t>
    </dgm:pt>
    <dgm:pt modelId="{F0D4EF79-489D-4997-AF25-0EBBB8644CC9}" type="pres">
      <dgm:prSet presAssocID="{FD4F4003-0D08-4630-8211-5591609A6025}" presName="parentText" presStyleLbl="node1" presStyleIdx="4" presStyleCnt="6">
        <dgm:presLayoutVars>
          <dgm:chMax val="0"/>
          <dgm:bulletEnabled val="1"/>
        </dgm:presLayoutVars>
      </dgm:prSet>
      <dgm:spPr/>
      <dgm:t>
        <a:bodyPr/>
        <a:lstStyle/>
        <a:p>
          <a:endParaRPr lang="en-IN"/>
        </a:p>
      </dgm:t>
    </dgm:pt>
    <dgm:pt modelId="{5BC6A133-6B49-4BCA-92DB-91E9C8F53D0B}" type="pres">
      <dgm:prSet presAssocID="{FD4F4003-0D08-4630-8211-5591609A6025}" presName="negativeSpace" presStyleCnt="0"/>
      <dgm:spPr/>
    </dgm:pt>
    <dgm:pt modelId="{8C7977CF-4C7E-48AD-9B25-B5E9279642D9}" type="pres">
      <dgm:prSet presAssocID="{FD4F4003-0D08-4630-8211-5591609A6025}" presName="childText" presStyleLbl="conFgAcc1" presStyleIdx="4" presStyleCnt="6">
        <dgm:presLayoutVars>
          <dgm:bulletEnabled val="1"/>
        </dgm:presLayoutVars>
      </dgm:prSet>
      <dgm:spPr/>
    </dgm:pt>
    <dgm:pt modelId="{16DBCC71-CDD7-40ED-B019-DA94E30D0DE9}" type="pres">
      <dgm:prSet presAssocID="{ECAB6C2C-CD9E-4F35-A33C-ADCD5BE0B614}" presName="spaceBetweenRectangles" presStyleCnt="0"/>
      <dgm:spPr/>
    </dgm:pt>
    <dgm:pt modelId="{D579255C-C8E6-4AD8-B1E0-1B78C69275B3}" type="pres">
      <dgm:prSet presAssocID="{5C35B2F4-D85B-493A-9EDC-9A0D2B15D101}" presName="parentLin" presStyleCnt="0"/>
      <dgm:spPr/>
    </dgm:pt>
    <dgm:pt modelId="{50D1B775-9F1C-4175-81D3-FF649EF95668}" type="pres">
      <dgm:prSet presAssocID="{5C35B2F4-D85B-493A-9EDC-9A0D2B15D101}" presName="parentLeftMargin" presStyleLbl="node1" presStyleIdx="4" presStyleCnt="6"/>
      <dgm:spPr/>
      <dgm:t>
        <a:bodyPr/>
        <a:lstStyle/>
        <a:p>
          <a:endParaRPr lang="en-US"/>
        </a:p>
      </dgm:t>
    </dgm:pt>
    <dgm:pt modelId="{DAA8CECC-ACBE-4397-B0DE-2D5494FFD98B}" type="pres">
      <dgm:prSet presAssocID="{5C35B2F4-D85B-493A-9EDC-9A0D2B15D101}" presName="parentText" presStyleLbl="node1" presStyleIdx="5" presStyleCnt="6">
        <dgm:presLayoutVars>
          <dgm:chMax val="0"/>
          <dgm:bulletEnabled val="1"/>
        </dgm:presLayoutVars>
      </dgm:prSet>
      <dgm:spPr/>
      <dgm:t>
        <a:bodyPr/>
        <a:lstStyle/>
        <a:p>
          <a:endParaRPr lang="en-IN"/>
        </a:p>
      </dgm:t>
    </dgm:pt>
    <dgm:pt modelId="{A6676B1B-F3E1-4599-8201-5881CDDCA222}" type="pres">
      <dgm:prSet presAssocID="{5C35B2F4-D85B-493A-9EDC-9A0D2B15D101}" presName="negativeSpace" presStyleCnt="0"/>
      <dgm:spPr/>
    </dgm:pt>
    <dgm:pt modelId="{FDFF2FBD-3189-466D-ABB6-1CAC9EFD5899}" type="pres">
      <dgm:prSet presAssocID="{5C35B2F4-D85B-493A-9EDC-9A0D2B15D101}" presName="childText" presStyleLbl="conFgAcc1" presStyleIdx="5" presStyleCnt="6">
        <dgm:presLayoutVars>
          <dgm:bulletEnabled val="1"/>
        </dgm:presLayoutVars>
      </dgm:prSet>
      <dgm:spPr/>
    </dgm:pt>
  </dgm:ptLst>
  <dgm:cxnLst>
    <dgm:cxn modelId="{794BFB46-C0C4-4ADC-8FCF-9FA7E8BDADFA}" type="presOf" srcId="{2BF4BCD9-05FE-4B21-8383-DBFFEB4567DD}" destId="{D109FB9C-2AF5-44C9-BB88-2B4167DC4D11}" srcOrd="0" destOrd="0" presId="urn:microsoft.com/office/officeart/2005/8/layout/list1"/>
    <dgm:cxn modelId="{8B58B3A7-D38B-428F-A1DC-34DD78C27447}" type="presOf" srcId="{5C35B2F4-D85B-493A-9EDC-9A0D2B15D101}" destId="{50D1B775-9F1C-4175-81D3-FF649EF95668}" srcOrd="0" destOrd="0" presId="urn:microsoft.com/office/officeart/2005/8/layout/list1"/>
    <dgm:cxn modelId="{C2DDA985-4013-4408-A60F-07B656BA56EF}" type="presOf" srcId="{FD4F4003-0D08-4630-8211-5591609A6025}" destId="{56B7CD80-CEBD-4446-AF41-C52C845D69FC}" srcOrd="0" destOrd="0" presId="urn:microsoft.com/office/officeart/2005/8/layout/list1"/>
    <dgm:cxn modelId="{6E400641-C74C-48F3-BF70-78FD17F02A31}" srcId="{ABC2DCC8-E594-4760-ABB1-A148F94DA7AC}" destId="{CF717CDF-5ECD-4E60-8D59-79107BEB943D}" srcOrd="0" destOrd="0" parTransId="{20533516-A320-4C58-93B5-DC3328FF7C67}" sibTransId="{439CC220-F956-4171-AB66-1906F94B9D49}"/>
    <dgm:cxn modelId="{E6610745-F2D7-4CCD-B502-922A52CDA673}" type="presOf" srcId="{CF717CDF-5ECD-4E60-8D59-79107BEB943D}" destId="{A47416C7-012B-41E2-B750-202E348A3462}" srcOrd="0" destOrd="0" presId="urn:microsoft.com/office/officeart/2005/8/layout/list1"/>
    <dgm:cxn modelId="{D6D9E2AB-4182-4F85-A985-8B7F2E04CBFE}" srcId="{ABC2DCC8-E594-4760-ABB1-A148F94DA7AC}" destId="{FD4F4003-0D08-4630-8211-5591609A6025}" srcOrd="4" destOrd="0" parTransId="{2DB4A5DF-21D9-43CE-B29F-15F571EC9E4F}" sibTransId="{ECAB6C2C-CD9E-4F35-A33C-ADCD5BE0B614}"/>
    <dgm:cxn modelId="{93BF70AB-F244-4B39-9D72-EAA8D74C8A1C}" type="presOf" srcId="{5C35B2F4-D85B-493A-9EDC-9A0D2B15D101}" destId="{DAA8CECC-ACBE-4397-B0DE-2D5494FFD98B}" srcOrd="1" destOrd="0" presId="urn:microsoft.com/office/officeart/2005/8/layout/list1"/>
    <dgm:cxn modelId="{0BE2DD90-44C7-4755-80A8-CAEDAC7D1F48}" srcId="{ABC2DCC8-E594-4760-ABB1-A148F94DA7AC}" destId="{078694D7-715C-4F3B-93BA-7542719D0269}" srcOrd="1" destOrd="0" parTransId="{BD57F016-4CDF-437E-831F-B839748EF09D}" sibTransId="{BF6086F3-E257-4EAB-91BA-68E50BD0A4C5}"/>
    <dgm:cxn modelId="{8DF6459A-84AA-4B43-867C-8240BB0207EA}" type="presOf" srcId="{737E99F4-F244-43B1-8996-F1796517E8E4}" destId="{A2BB3629-BBD5-4C62-B58B-4810A6A74BC7}" srcOrd="0" destOrd="0" presId="urn:microsoft.com/office/officeart/2005/8/layout/list1"/>
    <dgm:cxn modelId="{425D71A1-B62A-4DB9-98E4-B94CC5741FBD}" type="presOf" srcId="{ABC2DCC8-E594-4760-ABB1-A148F94DA7AC}" destId="{65FF6448-946C-44C2-881F-5FAEF7E40CED}" srcOrd="0" destOrd="0" presId="urn:microsoft.com/office/officeart/2005/8/layout/list1"/>
    <dgm:cxn modelId="{3C800F07-A737-40DD-8E52-02FC27045AF9}" type="presOf" srcId="{737E99F4-F244-43B1-8996-F1796517E8E4}" destId="{EEBA6457-10C2-4B08-9422-A78AAAB0D25D}" srcOrd="1" destOrd="0" presId="urn:microsoft.com/office/officeart/2005/8/layout/list1"/>
    <dgm:cxn modelId="{DBD2EF4E-AB5D-456D-BA5C-ADD1E7C7513E}" type="presOf" srcId="{078694D7-715C-4F3B-93BA-7542719D0269}" destId="{1B218F38-8F74-4E43-B5CD-337ED6EB9F27}" srcOrd="1" destOrd="0" presId="urn:microsoft.com/office/officeart/2005/8/layout/list1"/>
    <dgm:cxn modelId="{FD2A1330-F7DF-4DB0-A2A7-48747B7E3EDB}" srcId="{ABC2DCC8-E594-4760-ABB1-A148F94DA7AC}" destId="{2BF4BCD9-05FE-4B21-8383-DBFFEB4567DD}" srcOrd="2" destOrd="0" parTransId="{4C1DD179-FC56-4AEF-BA22-B812C9FD9267}" sibTransId="{992BD85D-6EB5-42CE-87EA-FB7D540C5DD6}"/>
    <dgm:cxn modelId="{1301474D-92BC-4F85-9BCD-3EC1A2F98FD4}" srcId="{ABC2DCC8-E594-4760-ABB1-A148F94DA7AC}" destId="{5C35B2F4-D85B-493A-9EDC-9A0D2B15D101}" srcOrd="5" destOrd="0" parTransId="{23622630-491A-4838-9549-850FB5E2519A}" sibTransId="{501E1078-A23B-443F-B96D-FB1C3FC3776F}"/>
    <dgm:cxn modelId="{1F624021-001A-43E1-AB09-DE245CC06DC7}" type="presOf" srcId="{CF717CDF-5ECD-4E60-8D59-79107BEB943D}" destId="{1D736989-D0F9-4DE3-9BEF-D49416A0211B}" srcOrd="1" destOrd="0" presId="urn:microsoft.com/office/officeart/2005/8/layout/list1"/>
    <dgm:cxn modelId="{EE7DB7E2-31F0-489F-B57B-FD43297E90F7}" type="presOf" srcId="{2BF4BCD9-05FE-4B21-8383-DBFFEB4567DD}" destId="{97CAE767-6BB9-4EEC-91F1-0FE615E53A57}" srcOrd="1" destOrd="0" presId="urn:microsoft.com/office/officeart/2005/8/layout/list1"/>
    <dgm:cxn modelId="{3B75465D-B4F8-475B-9DC0-5F9C334D37EE}" type="presOf" srcId="{FD4F4003-0D08-4630-8211-5591609A6025}" destId="{F0D4EF79-489D-4997-AF25-0EBBB8644CC9}" srcOrd="1" destOrd="0" presId="urn:microsoft.com/office/officeart/2005/8/layout/list1"/>
    <dgm:cxn modelId="{56F6DD63-30E3-4BB2-9190-821EB0180909}" srcId="{ABC2DCC8-E594-4760-ABB1-A148F94DA7AC}" destId="{737E99F4-F244-43B1-8996-F1796517E8E4}" srcOrd="3" destOrd="0" parTransId="{E07F9C9B-92DF-420C-954D-96C2848D2BB1}" sibTransId="{0DDEFE0C-EE52-442D-A0C9-ABBCCDD023A9}"/>
    <dgm:cxn modelId="{B2924EE0-0D74-441D-83C8-007EDAE8CD2D}" type="presOf" srcId="{078694D7-715C-4F3B-93BA-7542719D0269}" destId="{FCC6AB04-782F-4959-88FB-BF046B582C12}" srcOrd="0" destOrd="0" presId="urn:microsoft.com/office/officeart/2005/8/layout/list1"/>
    <dgm:cxn modelId="{C3BB292A-3C10-4C4D-A4A4-6154C9E0A855}" type="presParOf" srcId="{65FF6448-946C-44C2-881F-5FAEF7E40CED}" destId="{0B5C8742-4118-41E9-96B4-A19EE7B9064F}" srcOrd="0" destOrd="0" presId="urn:microsoft.com/office/officeart/2005/8/layout/list1"/>
    <dgm:cxn modelId="{CFF7D07D-4DDA-44FD-8378-C0F1DE34F13F}" type="presParOf" srcId="{0B5C8742-4118-41E9-96B4-A19EE7B9064F}" destId="{A47416C7-012B-41E2-B750-202E348A3462}" srcOrd="0" destOrd="0" presId="urn:microsoft.com/office/officeart/2005/8/layout/list1"/>
    <dgm:cxn modelId="{A01DAB54-4849-4764-ABE1-41BBC6539CB2}" type="presParOf" srcId="{0B5C8742-4118-41E9-96B4-A19EE7B9064F}" destId="{1D736989-D0F9-4DE3-9BEF-D49416A0211B}" srcOrd="1" destOrd="0" presId="urn:microsoft.com/office/officeart/2005/8/layout/list1"/>
    <dgm:cxn modelId="{DD309C7A-E2FB-4441-821C-045CCCE0AA5B}" type="presParOf" srcId="{65FF6448-946C-44C2-881F-5FAEF7E40CED}" destId="{024AA554-7EAB-441F-AF81-F04C6DB0219B}" srcOrd="1" destOrd="0" presId="urn:microsoft.com/office/officeart/2005/8/layout/list1"/>
    <dgm:cxn modelId="{D3FCA997-7F13-4505-B148-30053333198E}" type="presParOf" srcId="{65FF6448-946C-44C2-881F-5FAEF7E40CED}" destId="{FF829562-9E4B-4476-872A-0D79F6D3D8E1}" srcOrd="2" destOrd="0" presId="urn:microsoft.com/office/officeart/2005/8/layout/list1"/>
    <dgm:cxn modelId="{6B541E47-D7DF-4C6A-BC42-4935A7DDA7EB}" type="presParOf" srcId="{65FF6448-946C-44C2-881F-5FAEF7E40CED}" destId="{2C94E500-B9D1-447B-AF97-CAB87DEF6870}" srcOrd="3" destOrd="0" presId="urn:microsoft.com/office/officeart/2005/8/layout/list1"/>
    <dgm:cxn modelId="{19DA6556-2628-482B-8618-38DB530595B1}" type="presParOf" srcId="{65FF6448-946C-44C2-881F-5FAEF7E40CED}" destId="{A5CCC47C-E670-4355-97D2-AAEA11E06941}" srcOrd="4" destOrd="0" presId="urn:microsoft.com/office/officeart/2005/8/layout/list1"/>
    <dgm:cxn modelId="{EE9719CA-7FAB-48D8-9CDE-3A07476E849A}" type="presParOf" srcId="{A5CCC47C-E670-4355-97D2-AAEA11E06941}" destId="{FCC6AB04-782F-4959-88FB-BF046B582C12}" srcOrd="0" destOrd="0" presId="urn:microsoft.com/office/officeart/2005/8/layout/list1"/>
    <dgm:cxn modelId="{07C9878C-7E3F-4D14-91C6-A1420FDB7B96}" type="presParOf" srcId="{A5CCC47C-E670-4355-97D2-AAEA11E06941}" destId="{1B218F38-8F74-4E43-B5CD-337ED6EB9F27}" srcOrd="1" destOrd="0" presId="urn:microsoft.com/office/officeart/2005/8/layout/list1"/>
    <dgm:cxn modelId="{46388358-4858-4D92-8B06-47D3F292F078}" type="presParOf" srcId="{65FF6448-946C-44C2-881F-5FAEF7E40CED}" destId="{AC2B3241-CFD9-477D-84F4-B68D870F88CB}" srcOrd="5" destOrd="0" presId="urn:microsoft.com/office/officeart/2005/8/layout/list1"/>
    <dgm:cxn modelId="{2B93557E-CCA7-4E12-9F67-84896BC24CB4}" type="presParOf" srcId="{65FF6448-946C-44C2-881F-5FAEF7E40CED}" destId="{2A186083-CCD3-48D0-A958-6520A74AE6DE}" srcOrd="6" destOrd="0" presId="urn:microsoft.com/office/officeart/2005/8/layout/list1"/>
    <dgm:cxn modelId="{7F56FB6E-72CE-41E0-B813-2671E81016DB}" type="presParOf" srcId="{65FF6448-946C-44C2-881F-5FAEF7E40CED}" destId="{779605D5-2331-4EAF-BCA8-EBB99C589F6B}" srcOrd="7" destOrd="0" presId="urn:microsoft.com/office/officeart/2005/8/layout/list1"/>
    <dgm:cxn modelId="{4315E28D-1EEB-43EA-BB3B-A9B09A753BC7}" type="presParOf" srcId="{65FF6448-946C-44C2-881F-5FAEF7E40CED}" destId="{33CC6A58-9540-47E4-B0C4-9262DF20C09F}" srcOrd="8" destOrd="0" presId="urn:microsoft.com/office/officeart/2005/8/layout/list1"/>
    <dgm:cxn modelId="{40AD6589-F63A-4523-BB80-49DF91652127}" type="presParOf" srcId="{33CC6A58-9540-47E4-B0C4-9262DF20C09F}" destId="{D109FB9C-2AF5-44C9-BB88-2B4167DC4D11}" srcOrd="0" destOrd="0" presId="urn:microsoft.com/office/officeart/2005/8/layout/list1"/>
    <dgm:cxn modelId="{B331F46B-A8A9-4439-BCEC-9129353067E2}" type="presParOf" srcId="{33CC6A58-9540-47E4-B0C4-9262DF20C09F}" destId="{97CAE767-6BB9-4EEC-91F1-0FE615E53A57}" srcOrd="1" destOrd="0" presId="urn:microsoft.com/office/officeart/2005/8/layout/list1"/>
    <dgm:cxn modelId="{B892FCA3-A6CD-44E8-AE14-EE28B546B4E8}" type="presParOf" srcId="{65FF6448-946C-44C2-881F-5FAEF7E40CED}" destId="{4D33F25C-30B3-4121-8CFF-76CD7AD79B6A}" srcOrd="9" destOrd="0" presId="urn:microsoft.com/office/officeart/2005/8/layout/list1"/>
    <dgm:cxn modelId="{94768B3A-CCF0-46E7-9643-733D9BAAF724}" type="presParOf" srcId="{65FF6448-946C-44C2-881F-5FAEF7E40CED}" destId="{A2D9B3B7-2A6D-4D3B-A41C-0C9925942BC3}" srcOrd="10" destOrd="0" presId="urn:microsoft.com/office/officeart/2005/8/layout/list1"/>
    <dgm:cxn modelId="{0BDB7CCC-C73C-4CCC-8A2D-1374B6BE28E4}" type="presParOf" srcId="{65FF6448-946C-44C2-881F-5FAEF7E40CED}" destId="{C6CEF11F-1857-4C96-89CE-A91944BFAAD5}" srcOrd="11" destOrd="0" presId="urn:microsoft.com/office/officeart/2005/8/layout/list1"/>
    <dgm:cxn modelId="{4C7E6A8B-8172-4687-8D06-A4BDF651242C}" type="presParOf" srcId="{65FF6448-946C-44C2-881F-5FAEF7E40CED}" destId="{91EC8AA1-8466-4BDA-A134-A46013556078}" srcOrd="12" destOrd="0" presId="urn:microsoft.com/office/officeart/2005/8/layout/list1"/>
    <dgm:cxn modelId="{3DA8185D-0C3F-4FCA-97A0-249F975501B2}" type="presParOf" srcId="{91EC8AA1-8466-4BDA-A134-A46013556078}" destId="{A2BB3629-BBD5-4C62-B58B-4810A6A74BC7}" srcOrd="0" destOrd="0" presId="urn:microsoft.com/office/officeart/2005/8/layout/list1"/>
    <dgm:cxn modelId="{7C209532-6E4D-4A44-9872-5E7436DC3B2A}" type="presParOf" srcId="{91EC8AA1-8466-4BDA-A134-A46013556078}" destId="{EEBA6457-10C2-4B08-9422-A78AAAB0D25D}" srcOrd="1" destOrd="0" presId="urn:microsoft.com/office/officeart/2005/8/layout/list1"/>
    <dgm:cxn modelId="{1B72A18B-8BA5-4793-AC99-890C2580A547}" type="presParOf" srcId="{65FF6448-946C-44C2-881F-5FAEF7E40CED}" destId="{108160B0-5492-49DB-89FE-022742FA030C}" srcOrd="13" destOrd="0" presId="urn:microsoft.com/office/officeart/2005/8/layout/list1"/>
    <dgm:cxn modelId="{BF9436A2-7788-4E8E-9729-258536B3292F}" type="presParOf" srcId="{65FF6448-946C-44C2-881F-5FAEF7E40CED}" destId="{B595CC9B-2022-4B1E-8D7C-FE990E67E76D}" srcOrd="14" destOrd="0" presId="urn:microsoft.com/office/officeart/2005/8/layout/list1"/>
    <dgm:cxn modelId="{DB11959F-779C-40F9-B858-60ED466C2852}" type="presParOf" srcId="{65FF6448-946C-44C2-881F-5FAEF7E40CED}" destId="{8560E545-F3B4-4C82-BCBB-82572C539D5D}" srcOrd="15" destOrd="0" presId="urn:microsoft.com/office/officeart/2005/8/layout/list1"/>
    <dgm:cxn modelId="{ED8DBF2F-A44A-4C71-BD5D-60E249F52266}" type="presParOf" srcId="{65FF6448-946C-44C2-881F-5FAEF7E40CED}" destId="{41151D53-CEBF-4456-A130-CAEE896BA71E}" srcOrd="16" destOrd="0" presId="urn:microsoft.com/office/officeart/2005/8/layout/list1"/>
    <dgm:cxn modelId="{576ECF4B-0F6D-4AEE-830E-78592C6D4BCA}" type="presParOf" srcId="{41151D53-CEBF-4456-A130-CAEE896BA71E}" destId="{56B7CD80-CEBD-4446-AF41-C52C845D69FC}" srcOrd="0" destOrd="0" presId="urn:microsoft.com/office/officeart/2005/8/layout/list1"/>
    <dgm:cxn modelId="{C14E9957-3F7F-4969-86E4-C8490CFDBB13}" type="presParOf" srcId="{41151D53-CEBF-4456-A130-CAEE896BA71E}" destId="{F0D4EF79-489D-4997-AF25-0EBBB8644CC9}" srcOrd="1" destOrd="0" presId="urn:microsoft.com/office/officeart/2005/8/layout/list1"/>
    <dgm:cxn modelId="{278197D0-A130-46AA-8162-D033E04F7592}" type="presParOf" srcId="{65FF6448-946C-44C2-881F-5FAEF7E40CED}" destId="{5BC6A133-6B49-4BCA-92DB-91E9C8F53D0B}" srcOrd="17" destOrd="0" presId="urn:microsoft.com/office/officeart/2005/8/layout/list1"/>
    <dgm:cxn modelId="{786C110C-9163-4604-A84A-3AF913ED8AE8}" type="presParOf" srcId="{65FF6448-946C-44C2-881F-5FAEF7E40CED}" destId="{8C7977CF-4C7E-48AD-9B25-B5E9279642D9}" srcOrd="18" destOrd="0" presId="urn:microsoft.com/office/officeart/2005/8/layout/list1"/>
    <dgm:cxn modelId="{960BE18C-BDD0-42C6-8A4D-C0223C556B0D}" type="presParOf" srcId="{65FF6448-946C-44C2-881F-5FAEF7E40CED}" destId="{16DBCC71-CDD7-40ED-B019-DA94E30D0DE9}" srcOrd="19" destOrd="0" presId="urn:microsoft.com/office/officeart/2005/8/layout/list1"/>
    <dgm:cxn modelId="{E7802D6F-0458-4903-AE59-3D6439F3C0AB}" type="presParOf" srcId="{65FF6448-946C-44C2-881F-5FAEF7E40CED}" destId="{D579255C-C8E6-4AD8-B1E0-1B78C69275B3}" srcOrd="20" destOrd="0" presId="urn:microsoft.com/office/officeart/2005/8/layout/list1"/>
    <dgm:cxn modelId="{29EB7D60-3E95-4012-B176-FBCAC9B1776B}" type="presParOf" srcId="{D579255C-C8E6-4AD8-B1E0-1B78C69275B3}" destId="{50D1B775-9F1C-4175-81D3-FF649EF95668}" srcOrd="0" destOrd="0" presId="urn:microsoft.com/office/officeart/2005/8/layout/list1"/>
    <dgm:cxn modelId="{6BE0F73C-BB52-44B2-A4ED-431ACC985DB0}" type="presParOf" srcId="{D579255C-C8E6-4AD8-B1E0-1B78C69275B3}" destId="{DAA8CECC-ACBE-4397-B0DE-2D5494FFD98B}" srcOrd="1" destOrd="0" presId="urn:microsoft.com/office/officeart/2005/8/layout/list1"/>
    <dgm:cxn modelId="{339F3C99-D310-4911-BEF0-7CA1340AB126}" type="presParOf" srcId="{65FF6448-946C-44C2-881F-5FAEF7E40CED}" destId="{A6676B1B-F3E1-4599-8201-5881CDDCA222}" srcOrd="21" destOrd="0" presId="urn:microsoft.com/office/officeart/2005/8/layout/list1"/>
    <dgm:cxn modelId="{CE76BBF7-7207-4FA2-90E4-CF3F0A4A7877}" type="presParOf" srcId="{65FF6448-946C-44C2-881F-5FAEF7E40CED}" destId="{FDFF2FBD-3189-466D-ABB6-1CAC9EFD5899}" srcOrd="22" destOrd="0" presId="urn:microsoft.com/office/officeart/2005/8/layout/list1"/>
  </dgm:cxnLst>
  <dgm:bg/>
  <dgm:whole>
    <a:ln>
      <a:solidFill>
        <a:schemeClr val="tx1"/>
      </a:solidFill>
    </a:ln>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829562-9E4B-4476-872A-0D79F6D3D8E1}">
      <dsp:nvSpPr>
        <dsp:cNvPr id="0" name=""/>
        <dsp:cNvSpPr/>
      </dsp:nvSpPr>
      <dsp:spPr>
        <a:xfrm>
          <a:off x="0" y="270329"/>
          <a:ext cx="5867399" cy="579600"/>
        </a:xfrm>
        <a:prstGeom prst="rect">
          <a:avLst/>
        </a:prstGeom>
        <a:solidFill>
          <a:schemeClr val="dk2">
            <a:alpha val="90000"/>
            <a:tint val="4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736989-D0F9-4DE3-9BEF-D49416A0211B}">
      <dsp:nvSpPr>
        <dsp:cNvPr id="0" name=""/>
        <dsp:cNvSpPr/>
      </dsp:nvSpPr>
      <dsp:spPr>
        <a:xfrm>
          <a:off x="293370" y="1095"/>
          <a:ext cx="4141187" cy="608714"/>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242" tIns="0" rIns="155242" bIns="0" numCol="1" spcCol="1270" anchor="ctr" anchorCtr="0">
          <a:noAutofit/>
        </a:bodyPr>
        <a:lstStyle/>
        <a:p>
          <a:pPr lvl="0" algn="l" defTabSz="622300">
            <a:lnSpc>
              <a:spcPct val="90000"/>
            </a:lnSpc>
            <a:spcBef>
              <a:spcPct val="0"/>
            </a:spcBef>
            <a:spcAft>
              <a:spcPct val="35000"/>
            </a:spcAft>
          </a:pPr>
          <a:r>
            <a:rPr lang="en-IN" sz="1400" b="1" kern="1200">
              <a:solidFill>
                <a:sysClr val="windowText" lastClr="000000"/>
              </a:solidFill>
              <a:latin typeface="Tw Cen MT" panose="020B0602020104020603" pitchFamily="34" charset="0"/>
            </a:rPr>
            <a:t>Open ODK Collect app in your device - you can see six options related to 'Form'</a:t>
          </a:r>
        </a:p>
      </dsp:txBody>
      <dsp:txXfrm>
        <a:off x="323085" y="30810"/>
        <a:ext cx="4081757" cy="549284"/>
      </dsp:txXfrm>
    </dsp:sp>
    <dsp:sp modelId="{2A186083-CCD3-48D0-A958-6520A74AE6DE}">
      <dsp:nvSpPr>
        <dsp:cNvPr id="0" name=""/>
        <dsp:cNvSpPr/>
      </dsp:nvSpPr>
      <dsp:spPr>
        <a:xfrm>
          <a:off x="0" y="1313609"/>
          <a:ext cx="5867399" cy="579600"/>
        </a:xfrm>
        <a:prstGeom prst="rect">
          <a:avLst/>
        </a:prstGeom>
        <a:solidFill>
          <a:schemeClr val="dk2">
            <a:alpha val="90000"/>
            <a:tint val="4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B218F38-8F74-4E43-B5CD-337ED6EB9F27}">
      <dsp:nvSpPr>
        <dsp:cNvPr id="0" name=""/>
        <dsp:cNvSpPr/>
      </dsp:nvSpPr>
      <dsp:spPr>
        <a:xfrm>
          <a:off x="293370" y="974129"/>
          <a:ext cx="4107180" cy="678960"/>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242" tIns="0" rIns="155242" bIns="0" numCol="1" spcCol="1270" anchor="ctr" anchorCtr="0">
          <a:noAutofit/>
        </a:bodyPr>
        <a:lstStyle/>
        <a:p>
          <a:pPr lvl="0" algn="l" defTabSz="622300">
            <a:lnSpc>
              <a:spcPct val="90000"/>
            </a:lnSpc>
            <a:spcBef>
              <a:spcPct val="0"/>
            </a:spcBef>
            <a:spcAft>
              <a:spcPct val="35000"/>
            </a:spcAft>
          </a:pPr>
          <a:r>
            <a:rPr lang="en-IN" sz="1400" b="1" kern="1200">
              <a:solidFill>
                <a:sysClr val="windowText" lastClr="000000"/>
              </a:solidFill>
              <a:latin typeface="Tw Cen MT" panose="020B0602020104020603" pitchFamily="34" charset="0"/>
            </a:rPr>
            <a:t>Click the option "Get Blank Form" - You can see all the forms (digital questionnaires) available for downloading</a:t>
          </a:r>
        </a:p>
      </dsp:txBody>
      <dsp:txXfrm>
        <a:off x="326514" y="1007273"/>
        <a:ext cx="4040892" cy="612672"/>
      </dsp:txXfrm>
    </dsp:sp>
    <dsp:sp modelId="{A2D9B3B7-2A6D-4D3B-A41C-0C9925942BC3}">
      <dsp:nvSpPr>
        <dsp:cNvPr id="0" name=""/>
        <dsp:cNvSpPr/>
      </dsp:nvSpPr>
      <dsp:spPr>
        <a:xfrm>
          <a:off x="0" y="2356889"/>
          <a:ext cx="5867399" cy="579600"/>
        </a:xfrm>
        <a:prstGeom prst="rect">
          <a:avLst/>
        </a:prstGeom>
        <a:solidFill>
          <a:schemeClr val="dk2">
            <a:alpha val="90000"/>
            <a:tint val="4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7CAE767-6BB9-4EEC-91F1-0FE615E53A57}">
      <dsp:nvSpPr>
        <dsp:cNvPr id="0" name=""/>
        <dsp:cNvSpPr/>
      </dsp:nvSpPr>
      <dsp:spPr>
        <a:xfrm>
          <a:off x="293370" y="2017409"/>
          <a:ext cx="4107180" cy="678960"/>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242" tIns="0" rIns="155242" bIns="0" numCol="1" spcCol="1270" anchor="ctr" anchorCtr="0">
          <a:noAutofit/>
        </a:bodyPr>
        <a:lstStyle/>
        <a:p>
          <a:pPr lvl="0" algn="l" defTabSz="622300">
            <a:lnSpc>
              <a:spcPct val="90000"/>
            </a:lnSpc>
            <a:spcBef>
              <a:spcPct val="0"/>
            </a:spcBef>
            <a:spcAft>
              <a:spcPct val="35000"/>
            </a:spcAft>
          </a:pPr>
          <a:r>
            <a:rPr lang="en-IN" sz="1400" b="1" kern="1200">
              <a:solidFill>
                <a:sysClr val="windowText" lastClr="000000"/>
              </a:solidFill>
              <a:latin typeface="Tw Cen MT" panose="020B0602020104020603" pitchFamily="34" charset="0"/>
            </a:rPr>
            <a:t>Select  one or multiple Forms you are interested-in and tap on option"Get Selected"</a:t>
          </a:r>
        </a:p>
      </dsp:txBody>
      <dsp:txXfrm>
        <a:off x="326514" y="2050553"/>
        <a:ext cx="4040892" cy="612672"/>
      </dsp:txXfrm>
    </dsp:sp>
    <dsp:sp modelId="{B595CC9B-2022-4B1E-8D7C-FE990E67E76D}">
      <dsp:nvSpPr>
        <dsp:cNvPr id="0" name=""/>
        <dsp:cNvSpPr/>
      </dsp:nvSpPr>
      <dsp:spPr>
        <a:xfrm>
          <a:off x="0" y="3400169"/>
          <a:ext cx="5867399" cy="579600"/>
        </a:xfrm>
        <a:prstGeom prst="rect">
          <a:avLst/>
        </a:prstGeom>
        <a:solidFill>
          <a:schemeClr val="dk2">
            <a:alpha val="90000"/>
            <a:tint val="4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BA6457-10C2-4B08-9422-A78AAAB0D25D}">
      <dsp:nvSpPr>
        <dsp:cNvPr id="0" name=""/>
        <dsp:cNvSpPr/>
      </dsp:nvSpPr>
      <dsp:spPr>
        <a:xfrm>
          <a:off x="293370" y="3060689"/>
          <a:ext cx="4107180" cy="678960"/>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242" tIns="0" rIns="155242" bIns="0" numCol="1" spcCol="1270" anchor="ctr" anchorCtr="0">
          <a:noAutofit/>
        </a:bodyPr>
        <a:lstStyle/>
        <a:p>
          <a:pPr lvl="0" algn="l" defTabSz="622300">
            <a:lnSpc>
              <a:spcPct val="90000"/>
            </a:lnSpc>
            <a:spcBef>
              <a:spcPct val="0"/>
            </a:spcBef>
            <a:spcAft>
              <a:spcPct val="35000"/>
            </a:spcAft>
          </a:pPr>
          <a:r>
            <a:rPr lang="en-IN" sz="1400" b="1" kern="1200">
              <a:solidFill>
                <a:sysClr val="windowText" lastClr="000000"/>
              </a:solidFill>
              <a:latin typeface="Tw Cen MT" panose="020B0602020104020603" pitchFamily="34" charset="0"/>
            </a:rPr>
            <a:t>You see download result - Success. It means selected Form(s) are now available in your device. Press OK.</a:t>
          </a:r>
        </a:p>
      </dsp:txBody>
      <dsp:txXfrm>
        <a:off x="326514" y="3093833"/>
        <a:ext cx="4040892" cy="612672"/>
      </dsp:txXfrm>
    </dsp:sp>
    <dsp:sp modelId="{8C7977CF-4C7E-48AD-9B25-B5E9279642D9}">
      <dsp:nvSpPr>
        <dsp:cNvPr id="0" name=""/>
        <dsp:cNvSpPr/>
      </dsp:nvSpPr>
      <dsp:spPr>
        <a:xfrm>
          <a:off x="0" y="4443449"/>
          <a:ext cx="5867399" cy="579600"/>
        </a:xfrm>
        <a:prstGeom prst="rect">
          <a:avLst/>
        </a:prstGeom>
        <a:solidFill>
          <a:schemeClr val="dk2">
            <a:alpha val="90000"/>
            <a:tint val="4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0D4EF79-489D-4997-AF25-0EBBB8644CC9}">
      <dsp:nvSpPr>
        <dsp:cNvPr id="0" name=""/>
        <dsp:cNvSpPr/>
      </dsp:nvSpPr>
      <dsp:spPr>
        <a:xfrm>
          <a:off x="293370" y="4103969"/>
          <a:ext cx="4107180" cy="678960"/>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242" tIns="0" rIns="155242" bIns="0" numCol="1" spcCol="1270" anchor="ctr" anchorCtr="0">
          <a:noAutofit/>
        </a:bodyPr>
        <a:lstStyle/>
        <a:p>
          <a:pPr lvl="0" algn="l" defTabSz="622300">
            <a:lnSpc>
              <a:spcPct val="90000"/>
            </a:lnSpc>
            <a:spcBef>
              <a:spcPct val="0"/>
            </a:spcBef>
            <a:spcAft>
              <a:spcPct val="35000"/>
            </a:spcAft>
          </a:pPr>
          <a:r>
            <a:rPr lang="en-IN" sz="1400" b="1" kern="1200">
              <a:solidFill>
                <a:sysClr val="windowText" lastClr="000000"/>
              </a:solidFill>
              <a:latin typeface="Tw Cen MT" panose="020B0602020104020603" pitchFamily="34" charset="0"/>
            </a:rPr>
            <a:t>You are redirected to the main screen of ODK Collect. Click the option "Fill Blank Form" - you can see Form(s) ready to be used.</a:t>
          </a:r>
        </a:p>
      </dsp:txBody>
      <dsp:txXfrm>
        <a:off x="326514" y="4137113"/>
        <a:ext cx="4040892" cy="612672"/>
      </dsp:txXfrm>
    </dsp:sp>
    <dsp:sp modelId="{FDFF2FBD-3189-466D-ABB6-1CAC9EFD5899}">
      <dsp:nvSpPr>
        <dsp:cNvPr id="0" name=""/>
        <dsp:cNvSpPr/>
      </dsp:nvSpPr>
      <dsp:spPr>
        <a:xfrm>
          <a:off x="0" y="5486729"/>
          <a:ext cx="5867399" cy="579600"/>
        </a:xfrm>
        <a:prstGeom prst="rect">
          <a:avLst/>
        </a:prstGeom>
        <a:solidFill>
          <a:schemeClr val="dk2">
            <a:alpha val="90000"/>
            <a:tint val="4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AA8CECC-ACBE-4397-B0DE-2D5494FFD98B}">
      <dsp:nvSpPr>
        <dsp:cNvPr id="0" name=""/>
        <dsp:cNvSpPr/>
      </dsp:nvSpPr>
      <dsp:spPr>
        <a:xfrm>
          <a:off x="293370" y="5147249"/>
          <a:ext cx="4107180" cy="678960"/>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242" tIns="0" rIns="155242" bIns="0" numCol="1" spcCol="1270" anchor="ctr" anchorCtr="0">
          <a:noAutofit/>
        </a:bodyPr>
        <a:lstStyle/>
        <a:p>
          <a:pPr lvl="0" algn="l" defTabSz="622300">
            <a:lnSpc>
              <a:spcPct val="90000"/>
            </a:lnSpc>
            <a:spcBef>
              <a:spcPct val="0"/>
            </a:spcBef>
            <a:spcAft>
              <a:spcPct val="35000"/>
            </a:spcAft>
          </a:pPr>
          <a:r>
            <a:rPr lang="en-IN" sz="1400" b="1" kern="1200">
              <a:solidFill>
                <a:sysClr val="windowText" lastClr="000000"/>
              </a:solidFill>
              <a:latin typeface="Tw Cen MT" panose="020B0602020104020603" pitchFamily="34" charset="0"/>
            </a:rPr>
            <a:t>Tap on the the desired form to start the survey. It's READY.</a:t>
          </a:r>
        </a:p>
      </dsp:txBody>
      <dsp:txXfrm>
        <a:off x="326514" y="5180393"/>
        <a:ext cx="4040892" cy="612672"/>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10039</Words>
  <Characters>57225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Ajit</dc:creator>
  <cp:keywords/>
  <dc:description/>
  <cp:lastModifiedBy>Ajit</cp:lastModifiedBy>
  <cp:revision>2</cp:revision>
  <dcterms:created xsi:type="dcterms:W3CDTF">2019-03-25T10:56:00Z</dcterms:created>
  <dcterms:modified xsi:type="dcterms:W3CDTF">2019-03-25T10:56:00Z</dcterms:modified>
</cp:coreProperties>
</file>